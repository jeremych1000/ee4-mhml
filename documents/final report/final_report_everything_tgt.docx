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EBD05C" w14:textId="4509C68C" w:rsidR="009D666F" w:rsidRDefault="001636BA" w:rsidP="00A63DF7">
      <w:pPr>
        <w:tabs>
          <w:tab w:val="left" w:pos="1930"/>
        </w:tabs>
        <w:rPr>
          <w:b/>
          <w:i/>
        </w:rPr>
      </w:pPr>
      <w:r w:rsidRPr="00BB6C9B">
        <w:rPr>
          <w:rFonts w:eastAsia="MS Mincho" w:cs="Arial"/>
          <w:i/>
          <w:iCs/>
          <w:noProof/>
          <w:lang w:eastAsia="en-GB"/>
        </w:rPr>
        <mc:AlternateContent>
          <mc:Choice Requires="wps">
            <w:drawing>
              <wp:anchor distT="0" distB="0" distL="114300" distR="114300" simplePos="0" relativeHeight="251643904" behindDoc="0" locked="0" layoutInCell="1" allowOverlap="1" wp14:anchorId="248AA39C" wp14:editId="306CF806">
                <wp:simplePos x="0" y="0"/>
                <wp:positionH relativeFrom="margin">
                  <wp:posOffset>-5080</wp:posOffset>
                </wp:positionH>
                <wp:positionV relativeFrom="paragraph">
                  <wp:posOffset>-504958</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0F3434" w:rsidRPr="003B45CD" w:rsidRDefault="000F3434"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F3434" w:rsidRPr="005E0CB1" w:rsidRDefault="000F3434"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Jeremy Chan, Tsz Ho Ho, Dominic Kwok, Ho Shun Lo, Nathalie Wong</w:t>
                            </w:r>
                          </w:p>
                          <w:p w14:paraId="486B7174" w14:textId="77777777" w:rsidR="000F3434" w:rsidRPr="003B45CD" w:rsidRDefault="000F3434"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F3434" w:rsidRDefault="000F3434"/>
                          <w:p w14:paraId="79BA9D28" w14:textId="77777777" w:rsidR="000F3434" w:rsidRPr="003B45CD" w:rsidRDefault="000F34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pt;margin-top:-39.75pt;width:522.75pt;height:98.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" filled="f" stroked="f">
                <v:textbox>
                  <w:txbxContent>
                    <w:p w14:paraId="700D25F6" w14:textId="075A2293" w:rsidR="000F3434" w:rsidRPr="003B45CD" w:rsidRDefault="000F3434"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F3434" w:rsidRPr="005E0CB1" w:rsidRDefault="000F3434"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Jeremy Chan, Tsz Ho Ho, Dominic Kwok, Ho Shun Lo, Nathalie Wong</w:t>
                      </w:r>
                    </w:p>
                    <w:p w14:paraId="486B7174" w14:textId="77777777" w:rsidR="000F3434" w:rsidRPr="003B45CD" w:rsidRDefault="000F3434"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F3434" w:rsidRDefault="000F3434"/>
                    <w:p w14:paraId="79BA9D28" w14:textId="77777777" w:rsidR="000F3434" w:rsidRPr="003B45CD" w:rsidRDefault="000F3434"/>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6429E34E" w:rsidR="00F55E6C" w:rsidRDefault="00F55E6C" w:rsidP="00F55E6C">
      <w:pPr>
        <w:tabs>
          <w:tab w:val="left" w:pos="1930"/>
        </w:tabs>
        <w:rPr>
          <w:rFonts w:ascii="Helvetica" w:hAnsi="Helvetica" w:cs="Helvetica"/>
          <w:sz w:val="24"/>
          <w:szCs w:val="24"/>
          <w:lang w:val="en-US" w:eastAsia="en-GB"/>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36020FC9" w14:textId="3591EE4B" w:rsidR="00D7209F" w:rsidRDefault="00D7209F" w:rsidP="00F55E6C">
      <w:pPr>
        <w:tabs>
          <w:tab w:val="left" w:pos="1930"/>
        </w:tabs>
        <w:rPr>
          <w:rFonts w:ascii="Helvetica" w:hAnsi="Helvetica" w:cs="Helvetica"/>
          <w:sz w:val="24"/>
          <w:szCs w:val="24"/>
          <w:lang w:val="en-US" w:eastAsia="en-GB"/>
        </w:rPr>
      </w:pPr>
    </w:p>
    <w:p w14:paraId="3A6F7DA7" w14:textId="4EA3C90A" w:rsidR="00D7209F" w:rsidRDefault="00D7209F" w:rsidP="00F55E6C">
      <w:pPr>
        <w:tabs>
          <w:tab w:val="left" w:pos="1930"/>
        </w:tabs>
        <w:rPr>
          <w:rFonts w:ascii="Helvetica" w:hAnsi="Helvetica" w:cs="Helvetica"/>
          <w:sz w:val="24"/>
          <w:szCs w:val="24"/>
          <w:lang w:val="en-US" w:eastAsia="en-GB"/>
        </w:rPr>
      </w:pPr>
    </w:p>
    <w:p w14:paraId="7C646549" w14:textId="77777777" w:rsidR="00D7209F" w:rsidRPr="00BB6C9B" w:rsidRDefault="00D7209F" w:rsidP="00F55E6C">
      <w:pPr>
        <w:tabs>
          <w:tab w:val="left" w:pos="1930"/>
        </w:tabs>
        <w:rPr>
          <w:b/>
          <w:i/>
        </w:rPr>
      </w:pP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960420"/>
      <w:r w:rsidRPr="00BB6C9B">
        <w:t>Introduction</w:t>
      </w:r>
      <w:bookmarkEnd w:id="0"/>
    </w:p>
    <w:p w14:paraId="56092554" w14:textId="33BBF49E" w:rsidR="003A11CD" w:rsidRPr="00584C13" w:rsidRDefault="003A11CD" w:rsidP="003A11CD">
      <w:pPr>
        <w:widowControl w:val="0"/>
        <w:autoSpaceDE w:val="0"/>
        <w:autoSpaceDN w:val="0"/>
        <w:adjustRightInd w:val="0"/>
        <w:rPr>
          <w:rFonts w:cs="Adobe Arabic"/>
          <w:lang w:val="en-US" w:eastAsia="en-GB"/>
        </w:rPr>
      </w:pPr>
      <w:r w:rsidRPr="00584C13">
        <w:rPr>
          <w:rFonts w:cs="Adobe Arabic"/>
          <w:lang w:val="en-US" w:eastAsia="en-GB"/>
        </w:rPr>
        <w:t>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Pr>
          <w:rFonts w:cs="Adobe Arabic"/>
          <w:lang w:val="en-US" w:eastAsia="en-GB"/>
        </w:rPr>
        <w:t xml:space="preserve">, heart disease and diabetes </w:t>
      </w:r>
      <w:r>
        <w:rPr>
          <w:rFonts w:cs="Adobe Arabic"/>
          <w:lang w:val="en-US" w:eastAsia="en-GB"/>
        </w:rPr>
        <w:fldChar w:fldCharType="begin"/>
      </w:r>
      <w:r>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Pr>
          <w:rFonts w:cs="Adobe Arabic"/>
          <w:lang w:val="en-US" w:eastAsia="en-GB"/>
        </w:rPr>
        <w:fldChar w:fldCharType="separate"/>
      </w:r>
      <w:r>
        <w:rPr>
          <w:rFonts w:cs="Adobe Arabic"/>
          <w:noProof/>
          <w:lang w:val="en-US" w:eastAsia="en-GB"/>
        </w:rPr>
        <w:t>[1]</w:t>
      </w:r>
      <w:r>
        <w:rPr>
          <w:rFonts w:cs="Adobe Arabic"/>
          <w:lang w:val="en-US" w:eastAsia="en-GB"/>
        </w:rPr>
        <w:fldChar w:fldCharType="end"/>
      </w:r>
      <w:r w:rsidRPr="00584C13">
        <w:rPr>
          <w:rFonts w:cs="Adobe Arabic"/>
          <w:lang w:val="en-US" w:eastAsia="en-GB"/>
        </w:rPr>
        <w:t xml:space="preserve">. The mechanism of regulating sleep is complex; there are many factors which affect sleep quality, such as the psychology of a person. In addition, the thermal environment is a key determinant </w:t>
      </w:r>
      <w:r w:rsidR="00ED0A28">
        <w:rPr>
          <w:rFonts w:cs="Adobe Arabic"/>
          <w:lang w:val="en-US" w:eastAsia="en-GB"/>
        </w:rPr>
        <w:t>in</w:t>
      </w:r>
      <w:r w:rsidR="00ED0A28" w:rsidRPr="00584C13">
        <w:rPr>
          <w:rFonts w:cs="Adobe Arabic"/>
          <w:lang w:val="en-US" w:eastAsia="en-GB"/>
        </w:rPr>
        <w:t xml:space="preserve"> </w:t>
      </w:r>
      <w:r w:rsidRPr="00584C13">
        <w:rPr>
          <w:rFonts w:cs="Adobe Arabic"/>
          <w:lang w:val="en-US" w:eastAsia="en-GB"/>
        </w:rPr>
        <w:t xml:space="preserve">achieving good quality </w:t>
      </w:r>
      <w:r>
        <w:rPr>
          <w:rFonts w:cs="Adobe Arabic"/>
          <w:lang w:val="en-US" w:eastAsia="en-GB"/>
        </w:rPr>
        <w:t xml:space="preserve">sleep </w:t>
      </w:r>
      <w:r>
        <w:rPr>
          <w:rFonts w:cs="Adobe Arabic"/>
          <w:lang w:val="en-US" w:eastAsia="en-GB"/>
        </w:rPr>
        <w:fldChar w:fldCharType="begin"/>
      </w:r>
      <w:r>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Pr>
          <w:rFonts w:cs="Adobe Arabic"/>
          <w:lang w:val="en-US" w:eastAsia="en-GB"/>
        </w:rPr>
        <w:fldChar w:fldCharType="separate"/>
      </w:r>
      <w:r>
        <w:rPr>
          <w:rFonts w:cs="Adobe Arabic"/>
          <w:noProof/>
          <w:lang w:val="en-US" w:eastAsia="en-GB"/>
        </w:rPr>
        <w:t>[2]</w:t>
      </w:r>
      <w:r>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Pr>
          <w:rFonts w:cs="Adobe Arabic"/>
          <w:lang w:val="en-US" w:eastAsia="en-GB"/>
        </w:rPr>
        <w:t xml:space="preserve">rtality rates in the elderly </w:t>
      </w:r>
      <w:r>
        <w:rPr>
          <w:rFonts w:cs="Adobe Arabic"/>
          <w:lang w:val="en-US" w:eastAsia="en-GB"/>
        </w:rPr>
        <w:fldChar w:fldCharType="begin"/>
      </w:r>
      <w:r>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Pr>
          <w:rFonts w:cs="Adobe Arabic"/>
          <w:lang w:val="en-US" w:eastAsia="en-GB"/>
        </w:rPr>
        <w:fldChar w:fldCharType="separate"/>
      </w:r>
      <w:r>
        <w:rPr>
          <w:rFonts w:cs="Adobe Arabic"/>
          <w:noProof/>
          <w:lang w:val="en-US" w:eastAsia="en-GB"/>
        </w:rPr>
        <w:t>[3]</w:t>
      </w:r>
      <w:r>
        <w:rPr>
          <w:rFonts w:cs="Adobe Arabic"/>
          <w:lang w:val="en-US" w:eastAsia="en-GB"/>
        </w:rPr>
        <w:fldChar w:fldCharType="end"/>
      </w:r>
      <w:r w:rsidRPr="00584C13">
        <w:rPr>
          <w:rFonts w:cs="Adobe Arabic"/>
          <w:lang w:val="en-US" w:eastAsia="en-GB"/>
        </w:rPr>
        <w:t xml:space="preserve">.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Pr>
          <w:rFonts w:cs="Adobe Arabic"/>
          <w:lang w:val="en-US" w:eastAsia="en-GB"/>
        </w:rPr>
        <w:t xml:space="preserve">sleeping pattern in human </w:t>
      </w:r>
      <w:r>
        <w:rPr>
          <w:rFonts w:cs="Adobe Arabic"/>
          <w:lang w:val="en-US" w:eastAsia="en-GB"/>
        </w:rPr>
        <w:fldChar w:fldCharType="begin"/>
      </w:r>
      <w:r>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Pr>
          <w:rFonts w:cs="Adobe Arabic"/>
          <w:lang w:val="en-US" w:eastAsia="en-GB"/>
        </w:rPr>
        <w:fldChar w:fldCharType="separate"/>
      </w:r>
      <w:r>
        <w:rPr>
          <w:rFonts w:cs="Adobe Arabic"/>
          <w:noProof/>
          <w:lang w:val="en-US" w:eastAsia="en-GB"/>
        </w:rPr>
        <w:t>[2], [4]</w:t>
      </w:r>
      <w:r>
        <w:rPr>
          <w:rFonts w:cs="Adobe Arabic"/>
          <w:lang w:val="en-US" w:eastAsia="en-GB"/>
        </w:rPr>
        <w:fldChar w:fldCharType="end"/>
      </w:r>
      <w:r w:rsidRPr="00584C13">
        <w:rPr>
          <w:rFonts w:cs="Adobe Arabic"/>
          <w:lang w:val="en-US" w:eastAsia="en-GB"/>
        </w:rPr>
        <w:t>.</w:t>
      </w:r>
    </w:p>
    <w:p w14:paraId="37E9DC43" w14:textId="77777777" w:rsidR="003A11CD" w:rsidRPr="00584C13" w:rsidRDefault="003A11CD" w:rsidP="003A11CD">
      <w:pPr>
        <w:widowControl w:val="0"/>
        <w:autoSpaceDE w:val="0"/>
        <w:autoSpaceDN w:val="0"/>
        <w:adjustRightInd w:val="0"/>
        <w:rPr>
          <w:rFonts w:cs="Adobe Arabic"/>
          <w:lang w:val="en-US" w:eastAsia="en-GB"/>
        </w:rPr>
      </w:pPr>
    </w:p>
    <w:p w14:paraId="21B3BA87" w14:textId="35320969" w:rsidR="003A11CD" w:rsidRPr="00584C13" w:rsidRDefault="003A11CD" w:rsidP="003A11CD">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1" w:name="_Toc477960421"/>
      <w:r>
        <w:t>Sleepify’s Promise</w:t>
      </w:r>
      <w:bookmarkEnd w:id="1"/>
    </w:p>
    <w:p w14:paraId="3837886A" w14:textId="654565D6"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0F3434">
        <w:rPr>
          <w:rFonts w:cs="Arial"/>
        </w:rPr>
        <w:t xml:space="preserve">body and room temperature </w:t>
      </w:r>
      <w:r w:rsidR="00ED0A28" w:rsidRPr="000F3434">
        <w:rPr>
          <w:rFonts w:cs="Arial"/>
        </w:rPr>
        <w:t>information</w:t>
      </w:r>
      <w:r w:rsidRPr="000F3434">
        <w:rPr>
          <w:rFonts w:cs="Arial"/>
        </w:rPr>
        <w:t>.</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xml:space="preserve">. </w:t>
      </w:r>
      <w:r w:rsidR="00ED0A28">
        <w:rPr>
          <w:rFonts w:cs="Arial"/>
        </w:rPr>
        <w:t>Finally</w:t>
      </w:r>
      <w:r w:rsidRPr="009C75B7">
        <w:rPr>
          <w:rFonts w:cs="Arial"/>
        </w:rPr>
        <w:t>,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960422"/>
      <w:r>
        <w:t>Background</w:t>
      </w:r>
      <w:bookmarkEnd w:id="2"/>
    </w:p>
    <w:p w14:paraId="583EBE06" w14:textId="464B0AF0" w:rsidR="00F55E6C" w:rsidRDefault="00F55E6C" w:rsidP="009B150B">
      <w:pPr>
        <w:pStyle w:val="Heading2"/>
      </w:pPr>
      <w:bookmarkStart w:id="3" w:name="_Toc477960423"/>
      <w:r w:rsidRPr="00412950">
        <w:t>Sleep</w:t>
      </w:r>
      <w:bookmarkEnd w:id="3"/>
      <w:r w:rsidRPr="00412950">
        <w:t xml:space="preserve"> </w:t>
      </w:r>
    </w:p>
    <w:p w14:paraId="70C68A1C" w14:textId="6AC42CCC" w:rsidR="003A11CD" w:rsidRPr="003A11CD" w:rsidRDefault="003A11CD" w:rsidP="000B4B0D">
      <w:r w:rsidRPr="003A11CD">
        <w:t>Sleeping refers to a periodic physical state</w:t>
      </w:r>
      <w:r w:rsidR="000F3434">
        <w:t>,</w:t>
      </w:r>
      <w:r w:rsidRPr="003A11CD">
        <w:t xml:space="preserve"> featured by diminished consciousness, sensory activity, voluntary muscle control</w:t>
      </w:r>
      <w:r w:rsidR="000F3434">
        <w:t>,</w:t>
      </w:r>
      <w:r w:rsidRPr="003A11CD">
        <w:t xml:space="preserve"> and interaction</w:t>
      </w:r>
      <w:r w:rsidR="000F3434">
        <w:t>s</w:t>
      </w:r>
      <w:r w:rsidRPr="003A11CD">
        <w:t xml:space="preserve"> with surroundings. The whole process can be divided into 4 distinctive stages: Three stages in Non-Rapid Eye Movement(NREM) </w:t>
      </w:r>
      <w:r w:rsidRPr="003A11CD">
        <w:fldChar w:fldCharType="begin"/>
      </w:r>
      <w:r w:rsidR="000F3434">
        <w:instrText xml:space="preserve"> ADDIN ZOTERO_ITEM CSL_CITATION {"citationID":"a1rpq0udl5h","properties":{"formattedCitation":"[7]","plainCitation":"[7]"},"citationItems":[{"id":4,"uris":["http://zotero.org/users/local/aJI28mgZ/items/JTIR4MPK"],"uri":["http://zotero.org/users/local/aJI28mgZ/items/JTIR4MPK"],"itemData":{"id":4,"type":"article-journal","title":"Rethinking Sleep Analysis","container-title":"Journal of Clinical Sleep Medicine : JCSM : official publication of the American Academy of Sleep Medicine","page":"99-103","volume":"4","issue":"2","source":"PubMed Central","abstract":"Visual sleep scoring is the obligatory reference for sleep analysis. An essential step in sleep scoring is sleep staging. This technique was first described in 1937 and later adapted 3 times: first, in 1957, after the detection of rapid eye movement (REM) sleep, when electrooculography (EOG) was added; second, in 1968, when sleep staging was standardized and electromyography (EMG) was added; and third, in 2007, to integrate accumulated knowledge from sleep science, adding arousals and respiratory, cardiac, and movement events. In spite of the dramatic changes that have taken place in recording and storing techniques, sleep staging has undergone surprisingly few changes. The argument of the present comment is that sleep staging was appropriate as long as sleep biosignals were recorded in the analog mode as curves on paper, whereas this staging may be insufficient for digitally recorded and stored sleep data. Limitations of sleep staging are critically discussed and alternative strategies of sleep analysis are emphasized.","ISSN":"1550-9389","note":"PMID: 18468306\nPMCID: PMC2335403","journalAbbreviation":"J Clin Sleep Med","author":[{"family":"Schulz","given":"Hartmut"}],"issued":{"date-parts":[["2008",4,15]]}}}],"schema":"https://github.com/citation-style-language/schema/raw/master/csl-citation.json"} </w:instrText>
      </w:r>
      <w:r w:rsidRPr="003A11CD">
        <w:fldChar w:fldCharType="separate"/>
      </w:r>
      <w:r w:rsidR="000F3434" w:rsidRPr="000F3434">
        <w:t>[7]</w:t>
      </w:r>
      <w:r w:rsidRPr="003A11CD">
        <w:fldChar w:fldCharType="end"/>
      </w:r>
      <w:r w:rsidRPr="003A11CD">
        <w:t xml:space="preserve"> and one in  Rapid Eye Movement(REM). </w:t>
      </w:r>
    </w:p>
    <w:p w14:paraId="0BAD3535" w14:textId="77777777" w:rsidR="003A11CD" w:rsidRPr="003A11CD" w:rsidRDefault="003A11CD" w:rsidP="003A11CD">
      <w:pPr>
        <w:jc w:val="left"/>
      </w:pPr>
    </w:p>
    <w:p w14:paraId="0EDEEE6D" w14:textId="5D35E09B" w:rsidR="003A11CD" w:rsidRDefault="003A11CD" w:rsidP="000F3434">
      <w:r w:rsidRPr="003A11CD">
        <w:t>First, the process begins with stage 1 of NREM</w:t>
      </w:r>
      <w:r w:rsidR="00E6658E">
        <w:t xml:space="preserve"> </w:t>
      </w:r>
      <w:r w:rsidRPr="003A11CD">
        <w:t>(NREM1) whereby the subject’s eye movements are slowed down, before coming to a complete stop in NREM2. The subject then enters NREM3, which is the deep sleep stage. Finally, the subject moves on into the REM stage, in which muscles are paralyzed and biometrics such as heart rate and body temperature are uncontrolled. The sleep cycle ends with awakening.</w:t>
      </w:r>
      <w:r>
        <w:t xml:space="preserve"> </w:t>
      </w:r>
    </w:p>
    <w:p w14:paraId="3E73AA09" w14:textId="77777777" w:rsidR="005D7B5A" w:rsidRDefault="00F55E6C" w:rsidP="005D7B5A">
      <w:pPr>
        <w:pStyle w:val="Heading2"/>
        <w:rPr>
          <w:lang w:val="en-US" w:eastAsia="en-GB"/>
        </w:rPr>
      </w:pPr>
      <w:bookmarkStart w:id="4" w:name="_Toc477960424"/>
      <w:r>
        <w:rPr>
          <w:lang w:val="en-US" w:eastAsia="en-GB"/>
        </w:rPr>
        <w:t>Sleep and thermoregulation</w:t>
      </w:r>
      <w:bookmarkEnd w:id="4"/>
    </w:p>
    <w:p w14:paraId="4EBFA75D" w14:textId="5113663A" w:rsidR="00F55E6C" w:rsidRPr="00E4038F" w:rsidRDefault="00F55E6C" w:rsidP="005D7B5A">
      <w:pPr>
        <w:rPr>
          <w:lang w:val="en-US" w:eastAsia="en-GB"/>
        </w:rPr>
      </w:pPr>
      <w:r w:rsidRPr="00F93FBA">
        <w:rPr>
          <w:lang w:val="en-US" w:eastAsia="en-GB"/>
        </w:rPr>
        <w:t>The sleep-wake rhythm is strongly correlated with the circadian rhythm of the core body temperature (Tcore). Core body temperature decreases upon the onset of sleep due to the circadian rhythm; sleep further enhances this effect by keeping Tcore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The fundamental driving force behind this decrease in Tcore is due to the peripheral skin temperature. Vasodilatation near the peripheral skin allows rapid decreases in Tcore</w:t>
      </w:r>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w:t>
      </w:r>
      <w:r w:rsidR="00E4038F">
        <w:rPr>
          <w:lang w:val="en-US" w:eastAsia="en-GB"/>
        </w:rPr>
        <w:t>bones detect sleeping patterns</w:t>
      </w:r>
      <w:r w:rsidR="005D7B5A">
        <w:rPr>
          <w:lang w:val="en-US" w:eastAsia="en-GB"/>
        </w:rPr>
        <w:t xml:space="preserve"> </w:t>
      </w:r>
      <w:r w:rsidR="005D7B5A">
        <w:rPr>
          <w:lang w:val="en-US" w:eastAsia="en-GB"/>
        </w:rPr>
        <w:fldChar w:fldCharType="begin"/>
      </w:r>
      <w:r w:rsidR="005D7B5A">
        <w:rPr>
          <w:lang w:val="en-US" w:eastAsia="en-GB"/>
        </w:rPr>
        <w:instrText xml:space="preserve"> ADDIN ZOTERO_ITEM CSL_CITATION {"citationID":"a1vn1rifdr1","properties":{"formattedCitation":"[13, p. 3]","plainCitation":"[13, p. 3]"},"citationItems":[{"id":613,"uris":["http://zotero.org/groups/1103374/items/IVBH9C2K"],"uri":["http://zotero.org/groups/1103374/items/IVBH9C2K"],"itemData":{"id":613,"type":"post-weblog","title":"UP3: A deep dive into sleep tracking","container-title":"The Jawbone Blog","abstract":"New technology in UP3 by Jawbone tracker enables REM &amp; Deep sleep tracking, then provides personalized coaching to improve your sleep night by night.","URL":"https://jawbone.com/blog/up3-deep-dive-into-sleep-tracking/","shortTitle":"UP3","author":[{"family":"11.4.14","given":""},{"family":"Donahue","given":"Jason"}],"issued":{"date-parts":[["2014",11,4]]},"accessed":{"date-parts":[["2017",3,22]]}},"locator":"3"}],"schema":"https://github.com/citation-style-language/schema/raw/master/csl-citation.json"} </w:instrText>
      </w:r>
      <w:r w:rsidR="005D7B5A">
        <w:rPr>
          <w:lang w:val="en-US" w:eastAsia="en-GB"/>
        </w:rPr>
        <w:fldChar w:fldCharType="separate"/>
      </w:r>
      <w:r w:rsidR="005D7B5A" w:rsidRPr="005D7B5A">
        <w:t>[13, p. 3]</w:t>
      </w:r>
      <w:r w:rsidR="005D7B5A">
        <w:rPr>
          <w:lang w:val="en-US" w:eastAsia="en-GB"/>
        </w:rPr>
        <w:fldChar w:fldCharType="end"/>
      </w:r>
      <w:r w:rsidR="00E4038F">
        <w:rPr>
          <w:lang w:val="en-US" w:eastAsia="en-GB"/>
        </w:rPr>
        <w:t>.</w:t>
      </w:r>
    </w:p>
    <w:p w14:paraId="73657710" w14:textId="2F0043D8" w:rsidR="003C7996" w:rsidRDefault="00293FEE" w:rsidP="009C75B7">
      <w:pPr>
        <w:pStyle w:val="Heading1"/>
      </w:pPr>
      <w:bookmarkStart w:id="5" w:name="_Toc477960425"/>
      <w:r w:rsidRPr="00BB6C9B">
        <w:t xml:space="preserve">Related </w:t>
      </w:r>
      <w:r w:rsidR="00CF4E91" w:rsidRPr="00BB6C9B">
        <w:t>Work</w:t>
      </w:r>
      <w:bookmarkEnd w:id="5"/>
      <w:r w:rsidR="00CF74F1" w:rsidRPr="00BB6C9B">
        <w:t xml:space="preserve"> </w:t>
      </w:r>
    </w:p>
    <w:p w14:paraId="2938FBBA" w14:textId="7F592626" w:rsidR="00F55E6C" w:rsidRDefault="004300FB" w:rsidP="00F55E6C">
      <w:pPr>
        <w:pStyle w:val="Heading2"/>
      </w:pPr>
      <w:bookmarkStart w:id="6" w:name="_Toc477960426"/>
      <w:r>
        <w:t>Sleep Quality Evaluation</w:t>
      </w:r>
      <w:bookmarkEnd w:id="6"/>
    </w:p>
    <w:p w14:paraId="57562CA7" w14:textId="0B7C29F6" w:rsidR="004300FB" w:rsidRDefault="004300FB" w:rsidP="004300FB">
      <w:r>
        <w:t xml:space="preserve">There are three widely used methods in clinical sleep quality assessment: Pittsburgh Sleep Quality Index (PSQI), Polysomnography, and Actigraphy </w:t>
      </w:r>
      <w:r w:rsidR="000F3434">
        <w:fldChar w:fldCharType="begin"/>
      </w:r>
      <w:r w:rsidR="000F3434">
        <w:instrText xml:space="preserve"> ADDIN ZOTERO_ITEM CSL_CITATION {"citationID":"adho47ti4h","properties":{"formattedCitation":"[14]","plainCitation":"[14]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0F3434">
        <w:fldChar w:fldCharType="separate"/>
      </w:r>
      <w:r w:rsidR="000F3434" w:rsidRPr="000F3434">
        <w:t>[14]</w:t>
      </w:r>
      <w:r w:rsidR="000F3434">
        <w:fldChar w:fldCharType="end"/>
      </w:r>
      <w:r w:rsidR="000F3434">
        <w:t xml:space="preserve">. </w:t>
      </w:r>
      <w:r>
        <w:t xml:space="preserve">First, PSQI is a questionnaire-based assessment focusing on subjective feedback on medium to long-term sleep quality </w:t>
      </w:r>
      <w:r>
        <w:fldChar w:fldCharType="begin"/>
      </w:r>
      <w:r w:rsidR="000F3434">
        <w:instrText xml:space="preserve"> ADDIN ZOTERO_ITEM CSL_CITATION {"citationID":"a2d4lm90r45","properties":{"formattedCitation":"[15]","plainCitation":"[15]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fldChar w:fldCharType="separate"/>
      </w:r>
      <w:r w:rsidR="000F3434" w:rsidRPr="000F3434">
        <w:t>[15]</w:t>
      </w:r>
      <w:r>
        <w:fldChar w:fldCharType="end"/>
      </w:r>
      <w:r>
        <w:t xml:space="preserve">. Based on subjects’ answers, it generates a score that is inversely proportional to sleep quality (lower is better). Due to the limitation of a long assessment interval, PSQI is not suitable for our real-time implementation. However, this method can, and is, used to evaluate the general performance of our system on sleep quality enhancement; the result of which will be discussed in </w:t>
      </w:r>
      <w:r>
        <w:fldChar w:fldCharType="begin"/>
      </w:r>
      <w:r>
        <w:instrText xml:space="preserve"> REF _Ref477866909 \w \h </w:instrText>
      </w:r>
      <w:r>
        <w:fldChar w:fldCharType="separate"/>
      </w:r>
      <w:r>
        <w:t>VI</w:t>
      </w:r>
      <w:r>
        <w:fldChar w:fldCharType="end"/>
      </w:r>
      <w:r>
        <w:t xml:space="preserve">. </w:t>
      </w:r>
    </w:p>
    <w:p w14:paraId="1FFBEE7E" w14:textId="77777777" w:rsidR="004300FB" w:rsidRDefault="004300FB" w:rsidP="004300FB"/>
    <w:p w14:paraId="1EF919DD" w14:textId="65216319" w:rsidR="004300FB" w:rsidRDefault="004300FB" w:rsidP="004300FB">
      <w:r>
        <w:lastRenderedPageBreak/>
        <w:t xml:space="preserve">Polysomnography analyses sleep quality by using electroencephalograms (EEG), electro-oculograms (EOG) </w:t>
      </w:r>
      <w:r w:rsidRPr="00813873">
        <w:t>and</w:t>
      </w:r>
      <w:r>
        <w:t xml:space="preserve"> electromyograms (EMG) of the mentalis and libs </w:t>
      </w:r>
      <w:r>
        <w:fldChar w:fldCharType="begin"/>
      </w:r>
      <w:r w:rsidR="000F3434">
        <w:instrText xml:space="preserve"> ADDIN ZOTERO_ITEM CSL_CITATION {"citationID":"a1lker4f964","properties":{"formattedCitation":"[16]","plainCitation":"[16]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fldChar w:fldCharType="separate"/>
      </w:r>
      <w:r w:rsidR="000F3434" w:rsidRPr="000F3434">
        <w:t>[16]</w:t>
      </w:r>
      <w:r>
        <w:fldChar w:fldCharType="end"/>
      </w:r>
      <w:r>
        <w:t xml:space="preserve">. It reflects the precise proportion of each sleep stage during a 24-hours assessment interval, and hence provides the most accurate sleep quality evaluation. Despite its accuracy, it has a few critical disadvantages that prevent its application </w:t>
      </w:r>
      <w:r w:rsidR="000B4B0D">
        <w:t>in</w:t>
      </w:r>
      <w:r>
        <w:t xml:space="preserve"> our system. First, the sensors required are extremely intrusive to user (located around the head) and all signals require intensive processing algorithms to </w:t>
      </w:r>
      <w:r w:rsidR="00E277CE">
        <w:t>analyse</w:t>
      </w:r>
      <w:r>
        <w:t xml:space="preserve">. Secondly, the data collection </w:t>
      </w:r>
      <w:r w:rsidR="002861F7">
        <w:rPr>
          <w:noProof/>
          <w:lang w:eastAsia="en-GB"/>
        </w:rPr>
        <mc:AlternateContent>
          <mc:Choice Requires="wps">
            <w:drawing>
              <wp:anchor distT="0" distB="0" distL="114300" distR="114300" simplePos="0" relativeHeight="251657216" behindDoc="0" locked="0" layoutInCell="1" allowOverlap="1" wp14:anchorId="606CAA8F" wp14:editId="4030E724">
                <wp:simplePos x="0" y="0"/>
                <wp:positionH relativeFrom="column">
                  <wp:posOffset>199390</wp:posOffset>
                </wp:positionH>
                <wp:positionV relativeFrom="paragraph">
                  <wp:posOffset>2067560</wp:posOffset>
                </wp:positionV>
                <wp:extent cx="6228080" cy="264160"/>
                <wp:effectExtent l="0" t="0" r="1270" b="18415"/>
                <wp:wrapTopAndBottom/>
                <wp:docPr id="1" name="Text Box 1"/>
                <wp:cNvGraphicFramePr/>
                <a:graphic xmlns:a="http://schemas.openxmlformats.org/drawingml/2006/main">
                  <a:graphicData uri="http://schemas.microsoft.com/office/word/2010/wordprocessingShape">
                    <wps:wsp>
                      <wps:cNvSpPr txBox="1"/>
                      <wps:spPr>
                        <a:xfrm>
                          <a:off x="0" y="0"/>
                          <a:ext cx="6228080" cy="264160"/>
                        </a:xfrm>
                        <a:prstGeom prst="rect">
                          <a:avLst/>
                        </a:prstGeom>
                        <a:solidFill>
                          <a:prstClr val="white"/>
                        </a:solidFill>
                        <a:ln>
                          <a:noFill/>
                        </a:ln>
                      </wps:spPr>
                      <wps:txbx>
                        <w:txbxContent>
                          <w:p w14:paraId="0BC0764C" w14:textId="4C1674E3" w:rsidR="000F3434" w:rsidRPr="00D81957" w:rsidRDefault="000F3434" w:rsidP="004300FB">
                            <w:pPr>
                              <w:pStyle w:val="Caption"/>
                              <w:rPr>
                                <w:rFonts w:ascii="Times" w:hAnsi="Times" w:cs="Times"/>
                                <w:noProof/>
                                <w:sz w:val="26"/>
                                <w:szCs w:val="26"/>
                              </w:rPr>
                            </w:pPr>
                            <w:bookmarkStart w:id="7" w:name="_Ref477957313"/>
                            <w:bookmarkStart w:id="8" w:name="_Toc477958067"/>
                            <w:r>
                              <w:t xml:space="preserve">Figure </w:t>
                            </w:r>
                            <w:r w:rsidR="00670DF5">
                              <w:fldChar w:fldCharType="begin"/>
                            </w:r>
                            <w:r w:rsidR="00670DF5">
                              <w:instrText xml:space="preserve"> SEQ Figure \* ARABIC </w:instrText>
                            </w:r>
                            <w:r w:rsidR="00670DF5">
                              <w:fldChar w:fldCharType="separate"/>
                            </w:r>
                            <w:r>
                              <w:rPr>
                                <w:noProof/>
                              </w:rPr>
                              <w:t>1</w:t>
                            </w:r>
                            <w:r w:rsidR="00670DF5">
                              <w:rPr>
                                <w:noProof/>
                              </w:rPr>
                              <w:fldChar w:fldCharType="end"/>
                            </w:r>
                            <w:bookmarkEnd w:id="7"/>
                            <w:r>
                              <w:t>: Sensor comparison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CAA8F" id="Text Box 1" o:spid="_x0000_s1027" type="#_x0000_t202" style="position:absolute;left:0;text-align:left;margin-left:15.7pt;margin-top:162.8pt;width:490.4pt;height:20.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" stroked="f">
                <v:textbox style="mso-fit-shape-to-text:t" inset="0,0,0,0">
                  <w:txbxContent>
                    <w:p w14:paraId="0BC0764C" w14:textId="4C1674E3" w:rsidR="000F3434" w:rsidRPr="00D81957" w:rsidRDefault="000F3434" w:rsidP="004300FB">
                      <w:pPr>
                        <w:pStyle w:val="Caption"/>
                        <w:rPr>
                          <w:rFonts w:ascii="Times" w:hAnsi="Times" w:cs="Times"/>
                          <w:noProof/>
                          <w:sz w:val="26"/>
                          <w:szCs w:val="26"/>
                        </w:rPr>
                      </w:pPr>
                      <w:bookmarkStart w:id="9" w:name="_Ref477957313"/>
                      <w:bookmarkStart w:id="10" w:name="_Toc477958067"/>
                      <w:r>
                        <w:t xml:space="preserve">Figure </w:t>
                      </w:r>
                      <w:r w:rsidR="00670DF5">
                        <w:fldChar w:fldCharType="begin"/>
                      </w:r>
                      <w:r w:rsidR="00670DF5">
                        <w:instrText xml:space="preserve"> SEQ Figure \* ARABIC </w:instrText>
                      </w:r>
                      <w:r w:rsidR="00670DF5">
                        <w:fldChar w:fldCharType="separate"/>
                      </w:r>
                      <w:r>
                        <w:rPr>
                          <w:noProof/>
                        </w:rPr>
                        <w:t>1</w:t>
                      </w:r>
                      <w:r w:rsidR="00670DF5">
                        <w:rPr>
                          <w:noProof/>
                        </w:rPr>
                        <w:fldChar w:fldCharType="end"/>
                      </w:r>
                      <w:bookmarkEnd w:id="9"/>
                      <w:r>
                        <w:t>: Sensor comparison</w:t>
                      </w:r>
                      <w:bookmarkEnd w:id="10"/>
                    </w:p>
                  </w:txbxContent>
                </v:textbox>
                <w10:wrap type="topAndBottom"/>
              </v:shape>
            </w:pict>
          </mc:Fallback>
        </mc:AlternateContent>
      </w:r>
      <w:r>
        <w:t>process for complete analysis require at least 12 hours, making it not applicable in Sleepify’s case.</w:t>
      </w:r>
    </w:p>
    <w:p w14:paraId="5561EEB4" w14:textId="3982AC86" w:rsidR="004300FB" w:rsidRDefault="004300FB" w:rsidP="004300FB">
      <w:r>
        <w:rPr>
          <w:rFonts w:ascii="Times" w:hAnsi="Times" w:cs="Times"/>
          <w:i/>
          <w:iCs/>
          <w:noProof/>
          <w:sz w:val="26"/>
          <w:szCs w:val="26"/>
          <w:lang w:eastAsia="en-GB"/>
        </w:rPr>
        <w:drawing>
          <wp:anchor distT="0" distB="0" distL="114300" distR="114300" simplePos="0" relativeHeight="251659264" behindDoc="1" locked="0" layoutInCell="1" allowOverlap="1" wp14:anchorId="149897A2" wp14:editId="53330A69">
            <wp:simplePos x="0" y="0"/>
            <wp:positionH relativeFrom="column">
              <wp:posOffset>199678</wp:posOffset>
            </wp:positionH>
            <wp:positionV relativeFrom="page">
              <wp:posOffset>681020</wp:posOffset>
            </wp:positionV>
            <wp:extent cx="6228080" cy="1972945"/>
            <wp:effectExtent l="0" t="0" r="1270" b="8255"/>
            <wp:wrapTopAndBottom/>
            <wp:docPr id="2" name="Picture 2" descr="../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b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080" cy="197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F4ACE" w14:textId="5BE556E6" w:rsidR="004300FB" w:rsidRDefault="004300FB" w:rsidP="004300FB">
      <w:r>
        <w:t xml:space="preserve">Actigraphy monitors sleep quality by estimating the ratio between ‘sleep’ and ‘awake’ patterns. Conventionally, ‘sleep’ and ‘awake’ patterns are defined as minor and intense body movements during sleep by using a </w:t>
      </w:r>
      <w:r w:rsidR="000B4B0D">
        <w:t>motion sensing</w:t>
      </w:r>
      <w:r>
        <w:t xml:space="preserve"> device known as an actometer. The core principle is that body muscles are completely paralyzed during deep sleep stages but not in others. By extending this principle along with redefining sleep-awake patterns and combining more sensors, several actigraphy sleep quality evaluation methods have been invented. Furthermore, research by Ya-Ti Peng et.al has also shown that introducing heart rate data into normal motion tracking can improve sleep-awake pattern classification </w:t>
      </w:r>
      <w:r>
        <w:fldChar w:fldCharType="begin"/>
      </w:r>
      <w:r w:rsidR="00D7209F">
        <w:instrText xml:space="preserve"> ADDIN ZOTERO_ITEM CSL_CITATION {"citationID":"atb5m5ikhe","properties":{"formattedCitation":"[17]","plainCitation":"[17]"},"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fldChar w:fldCharType="separate"/>
      </w:r>
      <w:r w:rsidR="00D7209F" w:rsidRPr="00D7209F">
        <w:t>[17]</w:t>
      </w:r>
      <w:r>
        <w:fldChar w:fldCharType="end"/>
      </w:r>
      <w:r>
        <w:t xml:space="preserve">. These applications act as a proof of concept for actigraphy validity, as well as the correlation between sleep quality and biometrics including body movement, heart rate, etc. Moreover, they demonstrate the method’s compatibility with a mobile phone. Thus, we decided to utilise actigraphy as our detection principle. We additionally leverage machine learning for the implementation to provide short-term sleep quality evaluation, continuously.   </w:t>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2A177056" w14:textId="0596B5D6" w:rsidR="00D7209F" w:rsidRDefault="00D7209F" w:rsidP="00D7209F">
      <w:bookmarkStart w:id="11" w:name="OLE_LINK44"/>
      <w:bookmarkStart w:id="12" w:name="OLE_LINK45"/>
      <w:r>
        <w:t xml:space="preserve">Mobile applications such as iSleep </w:t>
      </w:r>
      <w:r>
        <w:fldChar w:fldCharType="begin"/>
      </w:r>
      <w:r>
        <w:instrText xml:space="preserve"> ADDIN ZOTERO_ITEM CSL_CITATION {"citationID":"a25sqq5okir","properties":{"formattedCitation":"[18]","plainCitation":"[18]"},"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fldChar w:fldCharType="separate"/>
      </w:r>
      <w:r w:rsidRPr="00D7209F">
        <w:t>[18]</w:t>
      </w:r>
      <w:r>
        <w:fldChar w:fldCharType="end"/>
      </w:r>
      <w:r>
        <w:t xml:space="preserve">, Sleep as Android </w:t>
      </w:r>
      <w:r>
        <w:fldChar w:fldCharType="begin"/>
      </w:r>
      <w:r>
        <w:instrText xml:space="preserve"> ADDIN ZOTERO_ITEM CSL_CITATION {"citationID":"a1jru0bns5s","properties":{"formattedCitation":"[19]","plainCitation":"[19]"},"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fldChar w:fldCharType="separate"/>
      </w:r>
      <w:r w:rsidRPr="00D7209F">
        <w:t>[19]</w:t>
      </w:r>
      <w:r>
        <w:fldChar w:fldCharType="end"/>
      </w:r>
      <w:r>
        <w:t xml:space="preserve"> and Toss ‘N’ Turn </w:t>
      </w:r>
      <w:r>
        <w:fldChar w:fldCharType="begin"/>
      </w:r>
      <w:r>
        <w:instrText xml:space="preserve"> ADDIN ZOTERO_ITEM CSL_CITATION {"citationID":"a2mjmsmnegk","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fldChar w:fldCharType="separate"/>
      </w:r>
      <w:r w:rsidRPr="00D7209F">
        <w:t>[20]</w:t>
      </w:r>
      <w:r>
        <w:fldChar w:fldCharType="end"/>
      </w:r>
      <w:r>
        <w:t xml:space="preserve"> use the mobile phone as the main sensor to collect data about sleeping noises, body movement, and background light intensity. They determine the sleep-awake ratio in each night to evaluate sleep quality with a mean accuracy over 80%. </w:t>
      </w:r>
      <w:r w:rsidRPr="00D7209F">
        <w:t>Sense</w:t>
      </w:r>
      <w:r>
        <w:t xml:space="preserve"> </w:t>
      </w:r>
      <w:r>
        <w:fldChar w:fldCharType="begin"/>
      </w:r>
      <w:r>
        <w:instrText xml:space="preserve"> ADDIN ZOTERO_ITEM CSL_CITATION {"citationID":"a2f5o11gj70","properties":{"formattedCitation":"[21]","plainCitation":"[21]"},"citationItems":[{"id":621,"uris":["http://zotero.org/groups/1103374/items/36VX4CSN"],"uri":["http://zotero.org/groups/1103374/items/36VX4CSN"],"itemData":{"id":621,"type":"webpage","title":"Sense by Hello","container-title":"Hello","abstract":"Sense by Hello wakes you up feeling great, improves your sleep, and helps you learn how the environment of your bedroom affects your rest.","URL":"https://hello.is/","accessed":{"date-parts":[["2017",3,22]]}}}],"schema":"https://github.com/citation-style-language/schema/raw/master/csl-citation.json"} </w:instrText>
      </w:r>
      <w:r>
        <w:fldChar w:fldCharType="separate"/>
      </w:r>
      <w:r w:rsidRPr="00D7209F">
        <w:t>[21]</w:t>
      </w:r>
      <w:r>
        <w:fldChar w:fldCharType="end"/>
      </w:r>
      <w:r w:rsidRPr="00D7209F">
        <w:t xml:space="preserve"> is a sleep tracker with a ball and a small disc. The ball is placed beside the bed to sense the temperature, humidity, ambient light, sound and air quality. The small disc is placed under the pillow with an accelerometer to detect the body movement during sleep. These </w:t>
      </w:r>
      <w:r w:rsidR="002861F7">
        <w:t>use low energy wireless Bluetooth connections.</w:t>
      </w:r>
      <w:r w:rsidRPr="00D7209F">
        <w:t xml:space="preserve"> </w:t>
      </w:r>
      <w:r w:rsidR="001060D2">
        <w:t xml:space="preserve">Finally, Z3 by a group of engineers at Imperial College, London, track light intensity to figure out </w:t>
      </w:r>
      <w:r w:rsidR="00C97AF5">
        <w:t xml:space="preserve">sleep status </w:t>
      </w:r>
      <w:r w:rsidR="001060D2">
        <w:t>from sunlight.</w:t>
      </w:r>
    </w:p>
    <w:p w14:paraId="3F4FA15F" w14:textId="77777777" w:rsidR="00D7209F" w:rsidRPr="00D7209F" w:rsidRDefault="00D7209F" w:rsidP="00D7209F"/>
    <w:p w14:paraId="69433FFD" w14:textId="3FD3919D" w:rsidR="00D7209F" w:rsidRDefault="00D7209F" w:rsidP="00D7209F">
      <w:r>
        <w:t>S+</w:t>
      </w:r>
      <w:r w:rsidRPr="00D7209F">
        <w:t xml:space="preserve"> By ResMed also includes a bedside unit to monitor the sleep</w:t>
      </w:r>
      <w:r>
        <w:t xml:space="preserve"> </w:t>
      </w:r>
      <w:r>
        <w:fldChar w:fldCharType="begin"/>
      </w:r>
      <w:r>
        <w:instrText xml:space="preserve"> ADDIN ZOTERO_ITEM CSL_CITATION {"citationID":"a1qkc9bu9r0","properties":{"formattedCitation":"[22]","plainCitation":"[22]"},"citationItems":[{"id":623,"uris":["http://zotero.org/groups/1103374/items/IR24K692"],"uri":["http://zotero.org/groups/1103374/items/IR24K692"],"itemData":{"id":623,"type":"webpage","title":"S+ sleep monitoring device | ResMed.com","abstract":",","URL":"http://www.resmed.com/us/en/consumer/s-plus.html","accessed":{"date-parts":[["2017",3,22]]}}}],"schema":"https://github.com/citation-style-language/schema/raw/master/csl-citation.json"} </w:instrText>
      </w:r>
      <w:r>
        <w:fldChar w:fldCharType="separate"/>
      </w:r>
      <w:r w:rsidRPr="00D7209F">
        <w:t>[22]</w:t>
      </w:r>
      <w:r>
        <w:fldChar w:fldCharType="end"/>
      </w:r>
      <w:r w:rsidRPr="00D7209F">
        <w:t xml:space="preserve">. It has a web-based app and uses bio-motion, which is a sonar technology that uses </w:t>
      </w:r>
      <w:r w:rsidR="002861F7" w:rsidRPr="00D7209F">
        <w:t>ultra-low</w:t>
      </w:r>
      <w:r w:rsidRPr="00D7209F">
        <w:t xml:space="preserve"> power radio wave and its reflection to track the users breathing and motion to analyze their sleeping pattern. It also detects light, noise and temperature in the room to differentiate sources that cause sleep disruption. The app would provide personal feedback based on the data collected. </w:t>
      </w:r>
      <w:r>
        <w:t>Basis Peak</w:t>
      </w:r>
      <w:r w:rsidRPr="00D7209F">
        <w:t xml:space="preserve"> is a smart watch that can also track sleep using accelerometer, heart rate and GSR. However, it does not have coaching information on the sleep data collected</w:t>
      </w:r>
      <w:r>
        <w:t xml:space="preserve"> </w:t>
      </w:r>
      <w:r>
        <w:fldChar w:fldCharType="begin"/>
      </w:r>
      <w:r>
        <w:instrText xml:space="preserve"> ADDIN ZOTERO_ITEM CSL_CITATION {"citationID":"a2eg8u498kj","properties":{"formattedCitation":"[23]","plainCitation":"[23]"},"citationItems":[{"id":625,"uris":["http://zotero.org/groups/1103374/items/4AVKENES"],"uri":["http://zotero.org/groups/1103374/items/4AVKENES"],"itemData":{"id":625,"type":"webpage","title":"Basis | Basis","URL":"https://www.mybasis.com/","accessed":{"date-parts":[["2017",3,22]]}}}],"schema":"https://github.com/citation-style-language/schema/raw/master/csl-citation.json"} </w:instrText>
      </w:r>
      <w:r>
        <w:fldChar w:fldCharType="separate"/>
      </w:r>
      <w:r w:rsidRPr="00D7209F">
        <w:t>[23]</w:t>
      </w:r>
      <w:r>
        <w:fldChar w:fldCharType="end"/>
      </w:r>
      <w:r w:rsidRPr="00D7209F">
        <w:t xml:space="preserve">. </w:t>
      </w:r>
    </w:p>
    <w:p w14:paraId="32860136" w14:textId="739DB7A2" w:rsidR="002861F7" w:rsidRDefault="002861F7" w:rsidP="00D7209F"/>
    <w:p w14:paraId="049AA80F" w14:textId="75784C35" w:rsidR="002861F7" w:rsidRDefault="002861F7" w:rsidP="00D7209F">
      <w:r>
        <w:t>From these products, Sleepify aims to fill the gap of real-time environmental changes based on user feedback. There is no product available on the market that changes heating based on sleep quality – Sleepify fits that niche.</w:t>
      </w:r>
    </w:p>
    <w:p w14:paraId="25B526A7" w14:textId="5F0D2B9D" w:rsidR="00BB6C9B" w:rsidRDefault="00D04B94" w:rsidP="00E03B21">
      <w:pPr>
        <w:pStyle w:val="Heading1"/>
      </w:pPr>
      <w:bookmarkStart w:id="13" w:name="_Toc477960427"/>
      <w:r w:rsidRPr="00BB6C9B">
        <w:t>System Design</w:t>
      </w:r>
      <w:r w:rsidR="00471973">
        <w:t xml:space="preserve"> and Implementation</w:t>
      </w:r>
      <w:bookmarkEnd w:id="13"/>
    </w:p>
    <w:p w14:paraId="1A0CCF7A" w14:textId="0B4CA7BD" w:rsidR="00471973" w:rsidRDefault="00471973" w:rsidP="00471973">
      <w:pPr>
        <w:pStyle w:val="Heading2"/>
      </w:pPr>
      <w:bookmarkStart w:id="14" w:name="_Toc477960428"/>
      <w:r>
        <w:t>Overall High Level Design</w:t>
      </w:r>
      <w:bookmarkEnd w:id="14"/>
    </w:p>
    <w:p w14:paraId="0630D8E8" w14:textId="7820F6C2" w:rsidR="00471973" w:rsidRDefault="000B4B0D" w:rsidP="00EC1BCD">
      <w:pPr>
        <w:tabs>
          <w:tab w:val="left" w:pos="2410"/>
        </w:tabs>
      </w:pPr>
      <w:r>
        <w:t xml:space="preserve">Heredia et al. shows that </w:t>
      </w:r>
      <w:r w:rsidR="00D83808">
        <w:t>traditionally</w:t>
      </w:r>
      <w:r>
        <w:t>,</w:t>
      </w:r>
      <w:r w:rsidR="00D83808">
        <w:t xml:space="preserve"> user</w:t>
      </w:r>
      <w:r w:rsidR="00610280">
        <w:t>s</w:t>
      </w:r>
      <w:r w:rsidR="00D83808">
        <w:t xml:space="preserve"> pay a subscription fee instead of an upfront fee</w:t>
      </w:r>
      <w:r>
        <w:t xml:space="preserve"> for software</w:t>
      </w:r>
      <w:r w:rsidR="00D83808">
        <w:t xml:space="preserve">; </w:t>
      </w:r>
      <w:r>
        <w:t xml:space="preserve">however </w:t>
      </w:r>
      <w:r w:rsidR="00D83808">
        <w:t>the Software-as-a-Service (SAA</w:t>
      </w:r>
      <w:r>
        <w:t>)</w:t>
      </w:r>
      <w:r w:rsidR="00D83808">
        <w:t xml:space="preserve"> model guarantees that the user will always be using the most updated version of the software as there is no ‘local copy’ of the software to install </w:t>
      </w:r>
      <w:r w:rsidR="00D83808">
        <w:fldChar w:fldCharType="begin"/>
      </w:r>
      <w:r w:rsidR="00D7209F">
        <w:instrText xml:space="preserve"> ADDIN ZOTERO_ITEM CSL_CITATION {"citationID":"ap1hn6flem","properties":{"formattedCitation":"[24]","plainCitation":"[24]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D83808">
        <w:fldChar w:fldCharType="separate"/>
      </w:r>
      <w:r w:rsidR="00D7209F" w:rsidRPr="00D7209F">
        <w:t>[24]</w:t>
      </w:r>
      <w:r w:rsidR="00D83808">
        <w:fldChar w:fldCharType="end"/>
      </w:r>
      <w:r w:rsidR="00D83808">
        <w:t xml:space="preserve">. </w:t>
      </w:r>
      <w:r w:rsidR="007D6C71">
        <w:t>Following the</w:t>
      </w:r>
      <w:r w:rsidR="00D83808">
        <w:t xml:space="preserve"> SAAS</w:t>
      </w:r>
      <w:r w:rsidR="007D6C71">
        <w:t xml:space="preserve"> model, </w:t>
      </w:r>
      <w:r w:rsidR="004E523D">
        <w:t xml:space="preserve">Sleepify consists </w:t>
      </w:r>
      <w:r w:rsidR="00D417AA">
        <w:t>of a front-end and a back-end, each consisting of two parts. The front-end is what</w:t>
      </w:r>
      <w:r w:rsidR="00FE1F41">
        <w:t xml:space="preserve"> </w:t>
      </w:r>
      <w:r w:rsidR="00D417AA">
        <w:t>user</w:t>
      </w:r>
      <w:r w:rsidR="00610280">
        <w:t>s</w:t>
      </w:r>
      <w:r w:rsidR="00D417AA">
        <w:t xml:space="preserve"> see and use, and consists of an iOS application and the web interface. </w:t>
      </w:r>
      <w:r w:rsidR="0025716B">
        <w:t>Updates through the App Store and the website</w:t>
      </w:r>
      <w:r w:rsidR="007D6C71">
        <w:t xml:space="preserve"> ensure the user will always be using the most updated version of </w:t>
      </w:r>
      <w:r w:rsidR="0025716B">
        <w:t>Sleepify</w:t>
      </w:r>
      <w:r w:rsidR="007D6C71">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rsidR="007D6C71">
        <w:t xml:space="preserve"> The user has no information or control on how the back-end is configured; they need not to.</w:t>
      </w:r>
    </w:p>
    <w:p w14:paraId="4E778FC0" w14:textId="1DD82920" w:rsidR="00D417AA" w:rsidRDefault="00D417AA" w:rsidP="00471973"/>
    <w:p w14:paraId="7DF776C6" w14:textId="6547F3F3" w:rsidR="00D417AA" w:rsidRDefault="00D417AA" w:rsidP="00D417AA">
      <w:pPr>
        <w:pStyle w:val="Heading2"/>
      </w:pPr>
      <w:bookmarkStart w:id="15" w:name="_Toc477960429"/>
      <w:r>
        <w:lastRenderedPageBreak/>
        <w:t>Sensors</w:t>
      </w:r>
      <w:bookmarkEnd w:id="15"/>
    </w:p>
    <w:p w14:paraId="079741AF" w14:textId="6081CF90" w:rsidR="00E4038F" w:rsidRDefault="00F55E6C" w:rsidP="00E4038F">
      <w:pPr>
        <w:widowControl w:val="0"/>
        <w:autoSpaceDE w:val="0"/>
        <w:autoSpaceDN w:val="0"/>
        <w:adjustRightInd w:val="0"/>
        <w:rPr>
          <w:color w:val="FF0000"/>
        </w:rPr>
      </w:pPr>
      <w:r>
        <w:t xml:space="preserve">Based on our findings from both academic and commercial sources stated in related works, </w:t>
      </w:r>
      <w:r w:rsidR="004F3E7D">
        <w:t>our</w:t>
      </w:r>
      <w:r>
        <w:t xml:space="preserve"> chosen wearable should provide physiological signals such as heart rate, rr-interval,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 xml:space="preserve">technology, </w:t>
      </w:r>
      <w:r w:rsidR="00E125CD">
        <w:rPr>
          <w:lang w:val="en-US" w:eastAsia="en-GB"/>
        </w:rPr>
        <w:t xml:space="preserve">and </w:t>
      </w:r>
      <w:r w:rsidR="00610280">
        <w:rPr>
          <w:lang w:val="en-US" w:eastAsia="en-GB"/>
        </w:rPr>
        <w:t xml:space="preserve">also from </w:t>
      </w:r>
      <w:r w:rsidR="00E125CD">
        <w:rPr>
          <w:lang w:val="en-US" w:eastAsia="en-GB"/>
        </w:rPr>
        <w:fldChar w:fldCharType="begin"/>
      </w:r>
      <w:r w:rsidR="00E125CD">
        <w:rPr>
          <w:lang w:val="en-US" w:eastAsia="en-GB"/>
        </w:rPr>
        <w:instrText xml:space="preserve"> REF _Ref477957313 \h </w:instrText>
      </w:r>
      <w:r w:rsidR="00E125CD">
        <w:rPr>
          <w:lang w:val="en-US" w:eastAsia="en-GB"/>
        </w:rPr>
      </w:r>
      <w:r w:rsidR="00E125CD">
        <w:rPr>
          <w:lang w:val="en-US" w:eastAsia="en-GB"/>
        </w:rPr>
        <w:fldChar w:fldCharType="separate"/>
      </w:r>
      <w:r w:rsidR="00E125CD">
        <w:t xml:space="preserve">Figure </w:t>
      </w:r>
      <w:r w:rsidR="00E125CD">
        <w:rPr>
          <w:noProof/>
        </w:rPr>
        <w:t>1</w:t>
      </w:r>
      <w:r w:rsidR="00E125CD">
        <w:rPr>
          <w:lang w:val="en-US" w:eastAsia="en-GB"/>
        </w:rPr>
        <w:fldChar w:fldCharType="end"/>
      </w:r>
      <w:r w:rsidR="00E125CD">
        <w:rPr>
          <w:lang w:val="en-US" w:eastAsia="en-GB"/>
        </w:rPr>
        <w:t>,</w:t>
      </w:r>
      <w:r w:rsidR="00610280">
        <w:rPr>
          <w:lang w:val="en-US" w:eastAsia="en-GB"/>
        </w:rPr>
        <w:t xml:space="preserve"> </w:t>
      </w:r>
      <w:r w:rsidRPr="00BA51CC">
        <w:rPr>
          <w:lang w:val="en-US" w:eastAsia="en-GB"/>
        </w:rPr>
        <w:t>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D7209F">
        <w:rPr>
          <w:lang w:val="en-US" w:eastAsia="en-GB"/>
        </w:rPr>
        <w:instrText xml:space="preserve"> ADDIN ZOTERO_ITEM CSL_CITATION {"citationID":"13mq2iv4vt","properties":{"formattedCitation":"[25]","plainCitation":"[25]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D7209F" w:rsidRPr="00D7209F">
        <w:t>[25]</w:t>
      </w:r>
      <w:r w:rsidR="00D66D3B">
        <w:rPr>
          <w:lang w:val="en-US" w:eastAsia="en-GB"/>
        </w:rPr>
        <w:fldChar w:fldCharType="end"/>
      </w:r>
      <w:r w:rsidRPr="00BA51CC">
        <w:rPr>
          <w:lang w:val="en-US" w:eastAsia="en-GB"/>
        </w:rPr>
        <w:t xml:space="preserve">. </w:t>
      </w:r>
      <w:r w:rsidR="00E125CD">
        <w:rPr>
          <w:lang w:val="en-US" w:eastAsia="en-GB"/>
        </w:rPr>
        <w:t xml:space="preserve">For example, the Apple Watch does not have GSR, and its heartrate measurements have been known to have inconsistencies based on customer reports. </w:t>
      </w:r>
      <w:r w:rsidRPr="00BA51CC">
        <w:rPr>
          <w:lang w:val="en-US" w:eastAsia="en-GB"/>
        </w:rPr>
        <w:t>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D7209F">
        <w:rPr>
          <w:lang w:val="en-US" w:eastAsia="en-GB"/>
        </w:rPr>
        <w:instrText xml:space="preserve"> ADDIN ZOTERO_ITEM CSL_CITATION {"citationID":"1c1vs85nmt","properties":{"formattedCitation":"[26]","plainCitation":"[26]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D7209F" w:rsidRPr="00D7209F">
        <w:t>[26]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seen from </w:t>
      </w:r>
      <w:r w:rsidR="00E4038F">
        <w:rPr>
          <w:lang w:val="en-US" w:eastAsia="en-GB"/>
        </w:rPr>
        <w:fldChar w:fldCharType="begin"/>
      </w:r>
      <w:r w:rsidR="00E4038F">
        <w:rPr>
          <w:lang w:val="en-US" w:eastAsia="en-GB"/>
        </w:rPr>
        <w:instrText xml:space="preserve"> REF _Ref477894230 \h </w:instrText>
      </w:r>
      <w:r w:rsidR="00E4038F">
        <w:rPr>
          <w:lang w:val="en-US" w:eastAsia="en-GB"/>
        </w:rPr>
      </w:r>
      <w:r w:rsidR="00E4038F">
        <w:rPr>
          <w:lang w:val="en-US" w:eastAsia="en-GB"/>
        </w:rPr>
        <w:fldChar w:fldCharType="separate"/>
      </w:r>
      <w:r w:rsidR="00E4038F">
        <w:t xml:space="preserve">Figure </w:t>
      </w:r>
      <w:r w:rsidR="00E4038F">
        <w:rPr>
          <w:noProof/>
        </w:rPr>
        <w:t>1</w:t>
      </w:r>
      <w:r w:rsidR="00E4038F">
        <w:rPr>
          <w:lang w:val="en-US" w:eastAsia="en-GB"/>
        </w:rPr>
        <w:fldChar w:fldCharType="end"/>
      </w:r>
      <w:r w:rsidR="00E125CD">
        <w:rPr>
          <w:lang w:val="en-US" w:eastAsia="en-GB"/>
        </w:rPr>
        <w:t xml:space="preserve"> that </w:t>
      </w:r>
      <w:r w:rsidR="006B7C5A">
        <w:rPr>
          <w:lang w:val="en-US" w:eastAsia="en-GB"/>
        </w:rPr>
        <w:t xml:space="preserve">Microsoft Band 2 provides an extensive range of suitable sensors and APIs, </w:t>
      </w:r>
      <w:r w:rsidR="00E125CD">
        <w:rPr>
          <w:lang w:val="en-US" w:eastAsia="en-GB"/>
        </w:rPr>
        <w:t xml:space="preserve">and </w:t>
      </w:r>
      <w:r w:rsidR="006B7C5A">
        <w:rPr>
          <w:lang w:val="en-US" w:eastAsia="en-GB"/>
        </w:rPr>
        <w:t xml:space="preserve">therefore the Microsoft band 2 was chosen.  </w:t>
      </w:r>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bookmarkStart w:id="16" w:name="_Toc477960430"/>
      <w:r>
        <w:t>Backend (</w:t>
      </w:r>
      <w:r w:rsidR="000D4207">
        <w:t xml:space="preserve">Server, </w:t>
      </w:r>
      <w:r>
        <w:t>Database, API)</w:t>
      </w:r>
      <w:bookmarkEnd w:id="16"/>
    </w:p>
    <w:p w14:paraId="6D3404E6" w14:textId="19C70169" w:rsidR="004E523D" w:rsidRDefault="008B7EC3" w:rsidP="004E523D">
      <w:r>
        <w:t>The backend is responsible for interfacing with the front-end, in accepting and providing it with the information it needs.</w:t>
      </w:r>
      <w:r w:rsidR="00574309">
        <w:t xml:space="preserve"> It consists of a server on w</w:t>
      </w:r>
      <w:r w:rsidR="00251F40">
        <w:t>hich a datab</w:t>
      </w:r>
      <w:r w:rsidR="00E277CE">
        <w:t xml:space="preserve">ase resides, and an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17" w:name="_Toc477960431"/>
      <w:r>
        <w:t>The Server</w:t>
      </w:r>
      <w:bookmarkEnd w:id="17"/>
    </w:p>
    <w:p w14:paraId="07022010" w14:textId="2264CA9A" w:rsidR="004A0B80" w:rsidRDefault="00837A12" w:rsidP="00574309">
      <w:r>
        <w:t xml:space="preserve">As the database, the web interface, and the API all reside upon the server, a smart choice needed to be made regarding how the server </w:t>
      </w:r>
      <w:r w:rsidR="00BC691F">
        <w:t xml:space="preserve">should </w:t>
      </w:r>
      <w:r>
        <w:t xml:space="preserve">be implemented. </w:t>
      </w:r>
    </w:p>
    <w:p w14:paraId="19F85A2C" w14:textId="77777777" w:rsidR="004A0B80" w:rsidRDefault="004A0B80" w:rsidP="00574309"/>
    <w:p w14:paraId="03B398BF" w14:textId="0A678A99" w:rsidR="00574309" w:rsidRDefault="00837A12" w:rsidP="00574309">
      <w:r>
        <w:t>Our group had prior experience in setting up a server running a LAMP stack (Linux</w:t>
      </w:r>
      <w:r w:rsidR="000D4207">
        <w:t>,</w:t>
      </w:r>
      <w:r>
        <w:t xml:space="preserve"> Apache, MySQL, PHP</w:t>
      </w:r>
      <w:r w:rsidR="00B07B94">
        <w:t>) from scratch,</w:t>
      </w:r>
      <w:r>
        <w:t xml:space="preserve"> but this was judged to be inadequate for Sleepify as trying to hand code PHP without a web framework when creating any sort of </w:t>
      </w:r>
      <w:r w:rsidR="00B07B94">
        <w:t>standard compliant web app</w:t>
      </w:r>
      <w:r>
        <w:t xml:space="preserve"> would take an extremely long time.</w:t>
      </w:r>
      <w:r w:rsidR="004A0B80">
        <w:t xml:space="preserve"> Laravel</w:t>
      </w:r>
      <w:r w:rsidR="00AB30BD">
        <w:t xml:space="preserve">, and Yii, both </w:t>
      </w:r>
      <w:r w:rsidR="004A0B80">
        <w:t>modern PHP framework</w:t>
      </w:r>
      <w:r w:rsidR="00AB30BD">
        <w:t xml:space="preserve">s, were </w:t>
      </w:r>
      <w:r w:rsidR="004A0B80">
        <w:t xml:space="preserve">initially shortlisted as </w:t>
      </w:r>
      <w:r w:rsidR="00B07B94">
        <w:t>usable frameworks</w:t>
      </w:r>
      <w:r w:rsidR="004A0B80">
        <w:t xml:space="preserve">. However, </w:t>
      </w:r>
      <w:r w:rsidR="00AB30BD">
        <w:t>the verbose and sometimes confusing sy</w:t>
      </w:r>
      <w:r w:rsidR="00B07B94">
        <w:t xml:space="preserve">ntax of PHP mean getting things </w:t>
      </w:r>
      <w:r w:rsidR="00AB30BD">
        <w:t xml:space="preserve">done is </w:t>
      </w:r>
      <w:r w:rsidR="00B07B94">
        <w:t>emphasised more</w:t>
      </w:r>
      <w:r w:rsidR="00AB30BD">
        <w:t xml:space="preserve"> than code readability </w:t>
      </w:r>
      <w:r w:rsidR="00AB30BD">
        <w:fldChar w:fldCharType="begin"/>
      </w:r>
      <w:r w:rsidR="00D7209F">
        <w:instrText xml:space="preserve"> ADDIN ZOTERO_ITEM CSL_CITATION {"citationID":"a1oq2mnb3nv","properties":{"formattedCitation":"[27]","plainCitation":"[27]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D7209F" w:rsidRPr="00D7209F">
        <w:t>[27]</w:t>
      </w:r>
      <w:r w:rsidR="00AB30BD">
        <w:fldChar w:fldCharType="end"/>
      </w:r>
      <w:r w:rsidR="00AB30BD">
        <w:t xml:space="preserve">. As Sleepify’s development may continue in the future, reusability and code readability meant the group decided not to go with a PHP framework. </w:t>
      </w:r>
      <w:r w:rsidR="00B07B94">
        <w:t>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D7209F">
        <w:instrText xml:space="preserve"> ADDIN ZOTERO_ITEM CSL_CITATION {"citationID":"a227ev36j39","properties":{"formattedCitation":"[28]","plainCitation":"[28]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D7209F" w:rsidRPr="00D7209F">
        <w:t>[28]</w:t>
      </w:r>
      <w:r w:rsidR="008411CE">
        <w:fldChar w:fldCharType="end"/>
      </w:r>
      <w:r w:rsidR="008411CE">
        <w:t>.</w:t>
      </w:r>
      <w:r w:rsidR="009156AF">
        <w:t xml:space="preserve"> Therefore, Sleepify </w:t>
      </w:r>
      <w:r w:rsidR="002861F7">
        <w:t>needed</w:t>
      </w:r>
      <w:r w:rsidR="009156AF">
        <w:t xml:space="preserve">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D7209F">
        <w:instrText xml:space="preserve"> ADDIN ZOTERO_ITEM CSL_CITATION {"citationID":"a1t2levp4ss","properties":{"formattedCitation":"[29]","plainCitation":"[29]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D7209F" w:rsidRPr="00D7209F">
        <w:t>[29]</w:t>
      </w:r>
      <w:r w:rsidR="00112D93">
        <w:fldChar w:fldCharType="end"/>
      </w:r>
      <w:r w:rsidR="009156AF">
        <w:t>.</w:t>
      </w:r>
    </w:p>
    <w:p w14:paraId="2AB75BFE" w14:textId="27F10CBC" w:rsidR="00AB30BD" w:rsidRDefault="00AB30BD" w:rsidP="00574309"/>
    <w:p w14:paraId="3D8E227E" w14:textId="16331A9E" w:rsidR="00837A12" w:rsidRDefault="008411CE" w:rsidP="00574309">
      <w:r>
        <w:t>Emphasising code readability</w:t>
      </w:r>
      <w:r w:rsidR="002861F7">
        <w:t xml:space="preserve">, </w:t>
      </w:r>
      <w:r>
        <w:t>rapid development</w:t>
      </w:r>
      <w:r w:rsidR="002861F7">
        <w:t>, and security features</w:t>
      </w:r>
      <w:r>
        <w:t xml:space="preserve"> meant the choice was narrowed down to two </w:t>
      </w:r>
      <w:r w:rsidR="002861F7">
        <w:t xml:space="preserve">frameworks in two </w:t>
      </w:r>
      <w:r>
        <w:t xml:space="preserve">programming languages: </w:t>
      </w:r>
      <w:r w:rsidR="002861F7">
        <w:t xml:space="preserve">‘Django’ in </w:t>
      </w:r>
      <w:r>
        <w:t xml:space="preserve">Python, and </w:t>
      </w:r>
      <w:r w:rsidR="002861F7">
        <w:t xml:space="preserve">‘Ruby on Rails’ in </w:t>
      </w:r>
      <w:r>
        <w:t xml:space="preserve">Ruby. Both offer extremely fast prototyping and development, extensive documentation, security measures against common attacks, and multiple </w:t>
      </w:r>
      <w:r>
        <w:t>libraries to assist development. The final decision was to use Django, the Python web framewor</w:t>
      </w:r>
      <w:r w:rsidR="002861F7">
        <w:t xml:space="preserve">k, as the ease of use of Python (smaller learning curve compared to Ruby) </w:t>
      </w:r>
      <w:r>
        <w:t>and the ample documentation on Django</w:t>
      </w:r>
      <w:r w:rsidR="002861F7">
        <w:t>, along the active community</w:t>
      </w:r>
      <w:r>
        <w:t xml:space="preserve"> meant decreasing the time needed to create the MVP.</w:t>
      </w:r>
      <w:r w:rsidR="00112D93">
        <w:t xml:space="preserve"> </w:t>
      </w:r>
    </w:p>
    <w:p w14:paraId="4B9DA318" w14:textId="4F3B6B3C" w:rsidR="008411CE" w:rsidRDefault="008411CE" w:rsidP="00574309"/>
    <w:p w14:paraId="358DB07E" w14:textId="20C9C918" w:rsidR="008411CE" w:rsidRDefault="008411CE" w:rsidP="00574309">
      <w:r>
        <w:t xml:space="preserve">Multiple Django libraries were leveraged to add extra functionality, the most notable being: </w:t>
      </w:r>
      <w:r w:rsidR="00556DC9">
        <w:t>d</w:t>
      </w:r>
      <w:r>
        <w:t>jango-rest-framework, a library which provides th</w:t>
      </w:r>
      <w:r w:rsidR="00556DC9">
        <w:t>e skeleton of the API; d</w:t>
      </w:r>
      <w:r>
        <w:t xml:space="preserve">jango-rest-auth,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8" w:name="_Toc477960432"/>
      <w:r>
        <w:t>The Database</w:t>
      </w:r>
      <w:bookmarkEnd w:id="18"/>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67E07E57" w:rsidR="00574309" w:rsidRDefault="00E7683C" w:rsidP="00574309">
      <w:r>
        <w:t xml:space="preserve">SQL databases are known as relational databases, where databases are linked together by keys and values </w:t>
      </w:r>
      <w:r>
        <w:fldChar w:fldCharType="begin"/>
      </w:r>
      <w:r w:rsidR="00D7209F">
        <w:instrText xml:space="preserve"> ADDIN ZOTERO_ITEM CSL_CITATION {"citationID":"a1ifqqvjk7","properties":{"formattedCitation":"[30]","plainCitation":"[30]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D7209F" w:rsidRPr="00D7209F">
        <w:t>[30]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D7209F">
        <w:instrText xml:space="preserve"> ADDIN ZOTERO_ITEM CSL_CITATION {"citationID":"ac3bs7qvu9","properties":{"formattedCitation":"[31]","plainCitation":"[31]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D7209F" w:rsidRPr="00D7209F">
        <w:t>[31]</w:t>
      </w:r>
      <w:r w:rsidR="00E32618">
        <w:fldChar w:fldCharType="end"/>
      </w:r>
      <w:r w:rsidR="00544393">
        <w:t>.</w:t>
      </w:r>
    </w:p>
    <w:p w14:paraId="498524C0" w14:textId="453E478E" w:rsidR="00544393" w:rsidRDefault="00544393" w:rsidP="00574309"/>
    <w:p w14:paraId="014BDF04" w14:textId="33A05716"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D7209F">
        <w:instrText xml:space="preserve"> ADDIN ZOTERO_ITEM CSL_CITATION {"citationID":"a223npv0fda","properties":{"formattedCitation":"[32]","plainCitation":"[32]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D7209F" w:rsidRPr="00D7209F">
        <w:t>[32]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w:t>
      </w:r>
      <w:r w:rsidR="00B97BC3">
        <w:t xml:space="preserve">Nayak et al. </w:t>
      </w:r>
      <w:r w:rsidR="00B07B94">
        <w:t>compares NoSQL’s data formats</w:t>
      </w:r>
      <w:r w:rsidR="00B97BC3">
        <w:t xml:space="preserve">, showing the data being held </w:t>
      </w:r>
      <w:r>
        <w:t xml:space="preserve">in a </w:t>
      </w:r>
      <w:r w:rsidR="00140475">
        <w:t xml:space="preserve">binary </w:t>
      </w:r>
      <w:r>
        <w:t>Javascript Object Notation (JSON) object</w:t>
      </w:r>
      <w:r w:rsidR="00140475">
        <w:t xml:space="preserve"> </w:t>
      </w:r>
      <w:r w:rsidR="00140475">
        <w:fldChar w:fldCharType="begin"/>
      </w:r>
      <w:r w:rsidR="00D7209F">
        <w:instrText xml:space="preserve"> ADDIN ZOTERO_ITEM CSL_CITATION {"citationID":"a18oh3l2cr7","properties":{"formattedCitation":"[33]","plainCitation":"[33]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D7209F">
        <w:rPr>
          <w:rFonts w:ascii="Times New Roman" w:hAnsi="Times New Roman"/>
        </w:rPr>
        <w:instrText>‟</w:instrText>
      </w:r>
      <w:r w:rsidR="00D7209F">
        <w:instrText xml:space="preserve"> and not </w:instrText>
      </w:r>
      <w:r w:rsidR="00D7209F">
        <w:rPr>
          <w:rFonts w:cs="Adobe Garamond Pro"/>
        </w:rPr>
        <w:instrText>„</w:instrText>
      </w:r>
      <w:r w:rsidR="00D7209F">
        <w:instrText>no SQL</w:instrText>
      </w:r>
      <w:r w:rsidR="00D7209F">
        <w:rPr>
          <w:rFonts w:ascii="Times New Roman" w:hAnsi="Times New Roman"/>
        </w:rPr>
        <w:instrText>‟</w:instrText>
      </w:r>
      <w:r w:rsidR="00D7209F">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D7209F" w:rsidRPr="00D7209F">
        <w:t>[33]</w:t>
      </w:r>
      <w:r w:rsidR="00140475">
        <w:fldChar w:fldCharType="end"/>
      </w:r>
      <w:r w:rsidR="00B07B94">
        <w:t>, which allows it to be acce</w:t>
      </w:r>
      <w:r>
        <w:t xml:space="preserv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D7209F">
        <w:instrText xml:space="preserve"> ADDIN ZOTERO_ITEM CSL_CITATION {"citationID":"a1o5v14rd7s","properties":{"formattedCitation":"[34]","plainCitation":"[34]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D7209F" w:rsidRPr="00D7209F">
        <w:t>[34]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2F263348" w:rsidR="00544393" w:rsidRDefault="00544393" w:rsidP="00574309">
      <w:r>
        <w:t xml:space="preserve">Hence, the final decision was to use </w:t>
      </w:r>
      <w:r w:rsidR="00172971">
        <w:t xml:space="preserve">SQL databases. </w:t>
      </w:r>
      <w:r w:rsidR="00C832C3">
        <w:t xml:space="preserve">Having a SQL database means structured,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D7209F">
        <w:instrText xml:space="preserve"> ADDIN ZOTERO_ITEM CSL_CITATION {"citationID":"a2h51kbb2q3","properties":{"formattedCitation":"[35]","plainCitation":"[35]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D7209F" w:rsidRPr="00D7209F">
        <w:t>[35]</w:t>
      </w:r>
      <w:r w:rsidR="00172971">
        <w:fldChar w:fldCharType="end"/>
      </w:r>
      <w:r w:rsidR="000B414C">
        <w:t>, the pros and cons were evaluated</w:t>
      </w:r>
      <w:r w:rsidR="00172971">
        <w:t xml:space="preserve">; the final decision was made to use </w:t>
      </w:r>
      <w:r>
        <w:t xml:space="preserve">SQLite, a SQL database that comes </w:t>
      </w:r>
      <w:r w:rsidR="00C832C3">
        <w:t>shipped with Django by default, with the main justification coming from portability (copy and paste the database across testing machines, committable on Git), and it support</w:t>
      </w:r>
      <w:r w:rsidR="00E66BF4">
        <w:t>s</w:t>
      </w:r>
      <w:r w:rsidR="00C832C3">
        <w:t xml:space="preserve"> enough features to not be considered bloated. </w:t>
      </w:r>
      <w:r w:rsidR="00E72CE7">
        <w:t xml:space="preserve">Scalability issues have been moved down in priority as according to SQLite, they only occur at high volumes of data </w:t>
      </w:r>
      <w:r w:rsidR="00E72CE7">
        <w:fldChar w:fldCharType="begin"/>
      </w:r>
      <w:r w:rsidR="00D7209F">
        <w:instrText xml:space="preserve"> ADDIN ZOTERO_ITEM CSL_CITATION {"citationID":"aun47rko9p","properties":{"formattedCitation":"[36]","plainCitation":"[36]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D7209F" w:rsidRPr="00D7209F">
        <w:t>[36]</w:t>
      </w:r>
      <w:r w:rsidR="00E72CE7">
        <w:fldChar w:fldCharType="end"/>
      </w:r>
      <w:r w:rsidR="00E72CE7">
        <w:t>, an unrealistic target for Sleepify.</w:t>
      </w:r>
      <w:r w:rsidR="002967B4">
        <w:t xml:space="preserve"> Lastly, NoSQL support is not part </w:t>
      </w:r>
      <w:r w:rsidR="002967B4">
        <w:lastRenderedPageBreak/>
        <w:t xml:space="preserve">of the official Django development effort, and is only supported via third party forks </w:t>
      </w:r>
      <w:r w:rsidR="002967B4">
        <w:fldChar w:fldCharType="begin"/>
      </w:r>
      <w:r w:rsidR="00D7209F">
        <w:instrText xml:space="preserve"> ADDIN ZOTERO_ITEM CSL_CITATION {"citationID":"a20p3s452v6","properties":{"formattedCitation":"[37]","plainCitation":"[37]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D7209F" w:rsidRPr="00D7209F">
        <w:t>[37]</w:t>
      </w:r>
      <w:r w:rsidR="002967B4">
        <w:fldChar w:fldCharType="end"/>
      </w:r>
      <w:r w:rsidR="002967B4">
        <w:t xml:space="preserve">. </w:t>
      </w:r>
    </w:p>
    <w:p w14:paraId="2E7C0940" w14:textId="5B9022C0" w:rsidR="00F47F14" w:rsidRDefault="00F47F14" w:rsidP="00574309"/>
    <w:p w14:paraId="4391F458" w14:textId="43EC55CA" w:rsidR="00F47F14" w:rsidRDefault="00F47F14" w:rsidP="00574309">
      <w:r>
        <w:t xml:space="preserve">With regards to user security, the SQLite database </w:t>
      </w:r>
      <w:r w:rsidR="002861F7">
        <w:t>is currently not e</w:t>
      </w:r>
      <w:r>
        <w:t xml:space="preserve">ncrypted as the database is </w:t>
      </w:r>
      <w:r w:rsidR="002861F7">
        <w:t>un-</w:t>
      </w:r>
      <w:r>
        <w:t xml:space="preserve">reachable through the internet. However, in the future, a Django library known as </w:t>
      </w:r>
      <w:r w:rsidRPr="00F47F14">
        <w:t>django-fernet-fields</w:t>
      </w:r>
      <w:r>
        <w:t xml:space="preserve"> can be utilised to encrypt database fields.</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19" w:name="_Toc477960433"/>
      <w:r>
        <w:t>The API</w:t>
      </w:r>
      <w:bookmarkEnd w:id="19"/>
    </w:p>
    <w:p w14:paraId="722F8C9B" w14:textId="574911BC" w:rsidR="00574309" w:rsidRDefault="00B00FCE" w:rsidP="004E523D">
      <w:r>
        <w:t>Creating an API was a top priority for the back-end as it enables a consistent communication format between the front and back-ends. Sleepify’s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19301350" w:rsidR="00B97BC3" w:rsidRDefault="00B00FCE" w:rsidP="004E523D">
      <w:r>
        <w:t xml:space="preserve">To create the API, a communication format and architectural style had to be decided. </w:t>
      </w:r>
      <w:r w:rsidR="00B97BC3">
        <w:t>Nurseitov et al. compares t</w:t>
      </w:r>
      <w:r>
        <w:t>he</w:t>
      </w:r>
      <w:r w:rsidR="00B97BC3">
        <w:t xml:space="preserve"> two main communication formats, </w:t>
      </w:r>
      <w:r>
        <w:t>eXtensible Markup Language (XML), and JSON</w:t>
      </w:r>
      <w:r w:rsidR="00B97BC3">
        <w:t xml:space="preserve"> </w:t>
      </w:r>
      <w:r w:rsidR="00B97BC3">
        <w:fldChar w:fldCharType="begin"/>
      </w:r>
      <w:r w:rsidR="00D7209F">
        <w:instrText xml:space="preserve"> ADDIN ZOTERO_ITEM CSL_CITATION {"citationID":"a2c6anc1599","properties":{"formattedCitation":"[38]","plainCitation":"[38]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D7209F" w:rsidRPr="00D7209F">
        <w:t>[38]</w:t>
      </w:r>
      <w:r w:rsidR="00B97BC3">
        <w:fldChar w:fldCharType="end"/>
      </w:r>
      <w:r>
        <w:t xml:space="preserve">. XML follows a rigid pre-defined structure while JSON does not </w:t>
      </w:r>
      <w:r w:rsidR="00B07B94">
        <w:t xml:space="preserve">have any pre-defined structures, </w:t>
      </w:r>
      <w:r>
        <w:t>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Sumaray et al. </w:t>
      </w:r>
      <w:r>
        <w:fldChar w:fldCharType="begin"/>
      </w:r>
      <w:r w:rsidR="00D7209F">
        <w:instrText xml:space="preserve"> ADDIN ZOTERO_ITEM CSL_CITATION {"citationID":"a1qnuoo678s","properties":{"formattedCitation":"[39]","plainCitation":"[39]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D7209F" w:rsidRPr="00D7209F">
        <w:t>[39]</w:t>
      </w:r>
      <w:r>
        <w:fldChar w:fldCharType="end"/>
      </w:r>
      <w:r w:rsidR="00B97BC3">
        <w:t>, making it Sleepify’s choice for the data format.</w:t>
      </w:r>
    </w:p>
    <w:p w14:paraId="704AAB08" w14:textId="77777777" w:rsidR="00B97BC3" w:rsidRDefault="00B97BC3" w:rsidP="004E523D"/>
    <w:p w14:paraId="4AC081B4" w14:textId="37374FFE" w:rsidR="00B00FCE" w:rsidRDefault="00B97BC3" w:rsidP="004E523D">
      <w:r>
        <w:t xml:space="preserve">To decide on the architectural style, the pros and cons </w:t>
      </w:r>
      <w:r w:rsidR="003C68CA">
        <w:t>of Simple Object Access Protocol (SOAP), Representational State Transfer (REST), and Remote Procedure Call (RPC) were compared</w:t>
      </w:r>
      <w:r w:rsidR="000B414C">
        <w:t xml:space="preserve"> based off information from</w:t>
      </w:r>
      <w:r w:rsidR="003C68CA">
        <w:t xml:space="preserve"> </w:t>
      </w:r>
      <w:r w:rsidR="003C68CA">
        <w:fldChar w:fldCharType="begin"/>
      </w:r>
      <w:r w:rsidR="00D7209F">
        <w:instrText xml:space="preserve"> ADDIN ZOTERO_ITEM CSL_CITATION {"citationID":"pULwgL2j","properties":{"formattedCitation":"[40], [41]","plainCitation":"[40], [41]"},"citationItems":[{"id":432,"uris":["http://zotero.org/groups/1103374/items/V2ZFWNHR"],"uri":["http://zotero.org/groups/1103374/items/V2ZFWNHR"],"itemData":{"id":432,"type":"webpage","title":"REST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D7209F" w:rsidRPr="00D7209F">
        <w:t>[40], [41]</w:t>
      </w:r>
      <w:r w:rsidR="003C68CA">
        <w:fldChar w:fldCharType="end"/>
      </w:r>
      <w:r w:rsidR="00AD03E2">
        <w:t xml:space="preserve">, </w:t>
      </w:r>
      <w:r w:rsidR="00AD03E2">
        <w:fldChar w:fldCharType="begin"/>
      </w:r>
      <w:r w:rsidR="00D7209F">
        <w:instrText xml:space="preserve"> ADDIN ZOTERO_ITEM CSL_CITATION {"citationID":"a1p274lbtt8","properties":{"formattedCitation":"[42]","plainCitation":"[42]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D7209F" w:rsidRPr="00D7209F">
        <w:t>[42]</w:t>
      </w:r>
      <w:r w:rsidR="00AD03E2">
        <w:fldChar w:fldCharType="end"/>
      </w:r>
      <w:r w:rsidR="003C68CA">
        <w:t>.</w:t>
      </w:r>
      <w:r w:rsidR="00733BEB">
        <w:t xml:space="preserve"> </w:t>
      </w:r>
    </w:p>
    <w:p w14:paraId="41C0D5A2" w14:textId="73C44064" w:rsidR="003C68CA" w:rsidRDefault="003C68CA" w:rsidP="004E523D"/>
    <w:p w14:paraId="07729F94" w14:textId="3CCCDE4C" w:rsidR="00837A12" w:rsidRDefault="005A5C59" w:rsidP="004E523D">
      <w:r>
        <w:t>As SOAP relied on XML, it was not chosen. Based on these results, Sleepify chose to use a mixture of REST and RPC architectures</w:t>
      </w:r>
      <w:r w:rsidR="00E277CE">
        <w:t xml:space="preserve"> as the main API functions consist of both data management and functional commands</w:t>
      </w:r>
      <w:r>
        <w:t xml:space="preserve">. Data retrieval and insertion would be done using RESTful nouns such as </w:t>
      </w:r>
      <w:r w:rsidRPr="00FC6D79">
        <w:rPr>
          <w:rStyle w:val="CodeChar"/>
        </w:rPr>
        <w:t>/user/, /raw_data/, /stats/,</w:t>
      </w:r>
      <w:r>
        <w:t xml:space="preserve"> while push notifications and the machine learning training would be done using RPC verbs such as </w:t>
      </w:r>
      <w:r w:rsidRPr="00FC6D79">
        <w:rPr>
          <w:rStyle w:val="CodeChar"/>
        </w:rPr>
        <w:t>/push_to_devices/,</w:t>
      </w:r>
      <w:r>
        <w:t xml:space="preserve"> </w:t>
      </w:r>
      <w:r w:rsidRPr="00E62394">
        <w:rPr>
          <w:rFonts w:ascii="Office Code Pro" w:hAnsi="Office Code Pro"/>
          <w:sz w:val="16"/>
        </w:rPr>
        <w:t>/migrate_features/</w:t>
      </w:r>
      <w:r>
        <w:t xml:space="preserve">. </w:t>
      </w:r>
    </w:p>
    <w:p w14:paraId="31EB93BF" w14:textId="23116AD5" w:rsidR="003E4847" w:rsidRDefault="003E4847" w:rsidP="004E523D"/>
    <w:p w14:paraId="6E3C445E" w14:textId="6CF72C95" w:rsidR="003E4847" w:rsidRDefault="0047192B" w:rsidP="004E523D">
      <w:r>
        <w:t>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D7209F">
        <w:instrText xml:space="preserve"> ADDIN ZOTERO_ITEM CSL_CITATION {"citationID":"a1ioel3ialb","properties":{"formattedCitation":"[43]","plainCitation":"[43]"},"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D7209F" w:rsidRPr="00D7209F">
        <w:t>[43]</w:t>
      </w:r>
      <w:r w:rsidR="00BC58D1">
        <w:fldChar w:fldCharType="end"/>
      </w:r>
      <w:r w:rsidR="00BC58D1">
        <w:t>.</w:t>
      </w:r>
    </w:p>
    <w:p w14:paraId="09054890" w14:textId="77777777" w:rsidR="005A5C59" w:rsidRDefault="005A5C59" w:rsidP="004E523D"/>
    <w:p w14:paraId="32CAB233" w14:textId="77777777" w:rsidR="00E277CE" w:rsidRDefault="004E523D" w:rsidP="00E277CE">
      <w:pPr>
        <w:pStyle w:val="Heading2"/>
      </w:pPr>
      <w:bookmarkStart w:id="20" w:name="_Toc477960434"/>
      <w:r>
        <w:t>Machine Learning</w:t>
      </w:r>
      <w:bookmarkEnd w:id="20"/>
    </w:p>
    <w:p w14:paraId="2F804919" w14:textId="21D256ED" w:rsidR="00F55E6C" w:rsidRDefault="00F55E6C" w:rsidP="00E277CE">
      <w:pPr>
        <w:pStyle w:val="Heading3"/>
      </w:pPr>
      <w:bookmarkStart w:id="21" w:name="_Toc477960435"/>
      <w:r>
        <w:t>Clustering Analysis and Features Extraction</w:t>
      </w:r>
      <w:bookmarkEnd w:id="21"/>
    </w:p>
    <w:p w14:paraId="67811334" w14:textId="76B3D982"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624A96">
        <w:t xml:space="preserve">Table </w:t>
      </w:r>
      <w:r w:rsidR="00624A96">
        <w:rPr>
          <w:noProof/>
        </w:rPr>
        <w:t>3</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 xml:space="preserve">As sensor </w:t>
      </w:r>
      <w:r w:rsidR="00624A96">
        <w:rPr>
          <w:rFonts w:eastAsiaTheme="minorEastAsia" w:cs="Times-Roman"/>
          <w:lang w:eastAsia="zh-TW"/>
        </w:rPr>
        <w:t>data is time based</w:t>
      </w:r>
      <w:r w:rsidR="003E183C">
        <w:rPr>
          <w:rFonts w:eastAsiaTheme="minorEastAsia" w:cs="Times-Roman"/>
          <w:lang w:eastAsia="zh-TW"/>
        </w:rPr>
        <w:t>,</w:t>
      </w:r>
      <w:r w:rsidR="00624A96">
        <w:rPr>
          <w:rFonts w:eastAsiaTheme="minorEastAsia" w:cs="Times-Roman"/>
          <w:lang w:eastAsia="zh-TW"/>
        </w:rPr>
        <w:t xml:space="preserve">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1bm4tdr9d7","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[20]</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7F273E02"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llncactid","properties":{"formattedCitation":"[44]","plainCitation":"[44]"},"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[44]</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3aq68fmfd","properties":{"formattedCitation":"[45]","plainCitation":"[45]"},"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[45]</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27999F3D" w:rsidR="00F55E6C" w:rsidRDefault="00F55E6C" w:rsidP="00574DD6">
      <w:pPr>
        <w:autoSpaceDE w:val="0"/>
        <w:autoSpaceDN w:val="0"/>
        <w:adjustRightInd w:val="0"/>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259n2a700e","properties":{"formattedCitation":"[46]","plainCitation":"[46]"},"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[46]</w:t>
      </w:r>
      <w:r w:rsidR="00C96FE0">
        <w:rPr>
          <w:rFonts w:eastAsiaTheme="minorEastAsia" w:cs="Times-Roman"/>
          <w:lang w:eastAsia="zh-TW"/>
        </w:rPr>
        <w:fldChar w:fldCharType="end"/>
      </w:r>
      <w:r>
        <w:rPr>
          <w:rFonts w:eastAsiaTheme="minorEastAsia" w:cs="Times-Roman"/>
          <w:lang w:eastAsia="zh-TW"/>
        </w:rPr>
        <w:t xml:space="preserve">, </w:t>
      </w:r>
      <w:r w:rsidR="003E183C">
        <w:rPr>
          <w:rFonts w:eastAsiaTheme="minorEastAsia" w:cs="Times-Roman"/>
          <w:lang w:eastAsia="zh-TW"/>
        </w:rPr>
        <w:t xml:space="preserve">data are extracted </w:t>
      </w:r>
      <w:r>
        <w:rPr>
          <w:rFonts w:eastAsiaTheme="minorEastAsia" w:cs="Times-Roman"/>
          <w:lang w:eastAsia="zh-TW"/>
        </w:rPr>
        <w:t>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36E1">
        <w:t xml:space="preserve">Equation </w:t>
      </w:r>
      <w:r w:rsidR="009F36E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7C6A53B9" w:rsidR="00F55E6C" w:rsidRDefault="009F36E1" w:rsidP="009F36E1">
      <w:pPr>
        <w:pStyle w:val="Caption"/>
        <w:jc w:val="center"/>
        <w:rPr>
          <w:rFonts w:eastAsiaTheme="minorEastAsia" w:cs="Times-Roman"/>
          <w:lang w:eastAsia="zh-TW"/>
        </w:rPr>
      </w:pPr>
      <w:bookmarkStart w:id="22" w:name="_Ref477868742"/>
      <w:bookmarkStart w:id="23" w:name="_Toc477958072"/>
      <w:r>
        <w:t xml:space="preserve">Equation </w:t>
      </w:r>
      <w:r w:rsidR="00670DF5">
        <w:fldChar w:fldCharType="begin"/>
      </w:r>
      <w:r w:rsidR="00670DF5">
        <w:instrText xml:space="preserve"> SEQ Equation \* ARABIC </w:instrText>
      </w:r>
      <w:r w:rsidR="00670DF5">
        <w:fldChar w:fldCharType="separate"/>
      </w:r>
      <w:r>
        <w:rPr>
          <w:noProof/>
        </w:rPr>
        <w:t>1</w:t>
      </w:r>
      <w:r w:rsidR="00670DF5">
        <w:rPr>
          <w:noProof/>
        </w:rPr>
        <w:fldChar w:fldCharType="end"/>
      </w:r>
      <w:bookmarkEnd w:id="22"/>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23"/>
    </w:p>
    <w:p w14:paraId="0AC35E35" w14:textId="5D73DAE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w:t>
      </w:r>
      <w:r w:rsidR="00E277CE">
        <w:rPr>
          <w:rFonts w:eastAsiaTheme="minorEastAsia" w:cs="Times-Roman"/>
          <w:lang w:eastAsia="zh-TW"/>
        </w:rPr>
        <w:t>capture movement</w:t>
      </w:r>
      <w:r w:rsidR="009F0890">
        <w:rPr>
          <w:rFonts w:eastAsiaTheme="minorEastAsia" w:cs="Times-Roman"/>
          <w:lang w:eastAsia="zh-TW"/>
        </w:rPr>
        <w:t xml:space="preserve">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743546F8"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bnjl5n5r6","properties":{"formattedCitation":"[47]","plainCitation":"[47]"},"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[47]</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D7209F">
        <w:rPr>
          <w:rFonts w:eastAsiaTheme="minorEastAsia" w:cs="Times-Roman"/>
          <w:lang w:eastAsia="zh-TW"/>
        </w:rPr>
        <w:instrText xml:space="preserve"> ADDIN ZOTERO_ITEM CSL_CITATION {"citationID":"a1mkngiibjf","properties":{"formattedCitation":"[48]","plainCitation":"[48]"},"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D7209F" w:rsidRPr="00D7209F">
        <w:rPr>
          <w:rFonts w:eastAsiaTheme="minorEastAsia"/>
        </w:rPr>
        <w:t>[48]</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w:t>
      </w:r>
      <w:r w:rsidR="00E277CE">
        <w:rPr>
          <w:rFonts w:eastAsiaTheme="minorEastAsia" w:cs="AdvOT863180fb"/>
          <w:lang w:eastAsia="zh-TW"/>
        </w:rPr>
        <w:t xml:space="preserve">From Moors’ paper </w:t>
      </w:r>
      <w:r w:rsidR="0051419C">
        <w:rPr>
          <w:rFonts w:eastAsiaTheme="minorEastAsia" w:cs="AdvOT863180fb"/>
          <w:lang w:eastAsia="zh-TW"/>
        </w:rPr>
        <w:fldChar w:fldCharType="begin"/>
      </w:r>
      <w:r w:rsidR="00D7209F">
        <w:rPr>
          <w:rFonts w:eastAsiaTheme="minorEastAsia" w:cs="AdvOT863180fb"/>
          <w:lang w:eastAsia="zh-TW"/>
        </w:rPr>
        <w:instrText xml:space="preserve"> ADDIN ZOTERO_ITEM CSL_CITATION {"citationID":"a8t4e9iieu","properties":{"formattedCitation":"[49]","plainCitation":"[49]"},"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D7209F">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D7209F">
        <w:rPr>
          <w:rFonts w:eastAsiaTheme="minorEastAsia" w:cs="AdvOT863180fb" w:hint="eastAsia"/>
          <w:lang w:eastAsia="zh-TW"/>
        </w:rPr>
        <w:instrText>μ</w:instrText>
      </w:r>
      <w:r w:rsidR="00D7209F">
        <w:rPr>
          <w:rFonts w:eastAsiaTheme="minorEastAsia" w:cs="AdvOT863180fb" w:hint="eastAsia"/>
          <w:lang w:eastAsia="zh-TW"/>
        </w:rPr>
        <w:instrText xml:space="preserve"> </w:instrText>
      </w:r>
      <w:r w:rsidR="00D7209F">
        <w:rPr>
          <w:rFonts w:eastAsiaTheme="minorEastAsia" w:cs="AdvOT863180fb" w:hint="eastAsia"/>
          <w:lang w:eastAsia="zh-TW"/>
        </w:rPr>
        <w:instrText>±</w:instrText>
      </w:r>
      <w:r w:rsidR="00D7209F">
        <w:rPr>
          <w:rFonts w:eastAsiaTheme="minorEastAsia" w:cs="AdvOT863180fb" w:hint="eastAsia"/>
          <w:lang w:eastAsia="zh-TW"/>
        </w:rPr>
        <w:instrText xml:space="preserve"> </w:instrText>
      </w:r>
      <w:r w:rsidR="00D7209F">
        <w:rPr>
          <w:rFonts w:eastAsiaTheme="minorEastAsia" w:cs="AdvOT863180fb" w:hint="eastAsia"/>
          <w:lang w:eastAsia="zh-TW"/>
        </w:rPr>
        <w:instrText>σ</w:instrText>
      </w:r>
      <w:r w:rsidR="00D7209F">
        <w:rPr>
          <w:rFonts w:eastAsiaTheme="minorEastAsia" w:cs="AdvOT863180fb" w:hint="eastAsia"/>
          <w:lang w:eastAsia="zh-TW"/>
        </w:rPr>
        <w:instrText>.","DOI":"10.1080/00031305.1986.10475415","ISSN":"0003-1305","shor</w:instrText>
      </w:r>
      <w:r w:rsidR="00D7209F">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D7209F" w:rsidRPr="00D7209F">
        <w:rPr>
          <w:rFonts w:eastAsiaTheme="minorEastAsia"/>
        </w:rPr>
        <w:t>[49]</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w:t>
      </w:r>
      <w:r w:rsidRPr="00976305">
        <w:rPr>
          <w:rFonts w:eastAsiaTheme="minorEastAsia" w:cs="Times-Roman"/>
          <w:lang w:eastAsia="zh-TW"/>
        </w:rPr>
        <w:lastRenderedPageBreak/>
        <w:t xml:space="preserve">skin response amplitude </w:t>
      </w:r>
      <w:r w:rsidR="0051419C">
        <w:rPr>
          <w:rFonts w:eastAsiaTheme="minorEastAsia" w:cs="Times-Roman"/>
          <w:lang w:eastAsia="zh-TW"/>
        </w:rPr>
        <w:fldChar w:fldCharType="begin"/>
      </w:r>
      <w:r w:rsidR="00D7209F">
        <w:rPr>
          <w:rFonts w:eastAsiaTheme="minorEastAsia" w:cs="Times-Roman"/>
          <w:lang w:eastAsia="zh-TW"/>
        </w:rPr>
        <w:instrText xml:space="preserve"> ADDIN ZOTERO_ITEM CSL_CITATION {"citationID":"a282ktokf8n","properties":{"formattedCitation":"[50]","plainCitation":"[50]"},"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D7209F" w:rsidRPr="00D7209F">
        <w:rPr>
          <w:rFonts w:eastAsiaTheme="minorEastAsia"/>
        </w:rPr>
        <w:t>[50]</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w:t>
      </w:r>
      <w:r w:rsidR="00E277CE">
        <w:rPr>
          <w:rFonts w:eastAsiaTheme="minorEastAsia" w:cs="Times-Roman"/>
          <w:lang w:eastAsia="zh-TW"/>
        </w:rPr>
        <w:t>Additionally, from experimentation, the band must be firmly attached to skin for a reliable reading. Finally,</w:t>
      </w:r>
      <w:r>
        <w:rPr>
          <w:rFonts w:eastAsiaTheme="minorEastAsia" w:cs="Times-Roman"/>
          <w:lang w:eastAsia="zh-TW"/>
        </w:rPr>
        <w:t xml:space="preserve">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2B4EBC31" w:rsidR="00F55E6C" w:rsidRPr="00EB41AA" w:rsidRDefault="00EB41AA" w:rsidP="00EB41AA">
      <w:pPr>
        <w:pStyle w:val="Caption"/>
        <w:jc w:val="center"/>
        <w:rPr>
          <w:rFonts w:eastAsiaTheme="minorEastAsia" w:cs="Times-Roman"/>
          <w:lang w:eastAsia="zh-TW"/>
        </w:rPr>
      </w:pPr>
      <w:bookmarkStart w:id="24" w:name="_Ref477868325"/>
      <w:bookmarkStart w:id="25" w:name="_Toc477958113"/>
      <w:r>
        <w:t xml:space="preserve">Table </w:t>
      </w:r>
      <w:r w:rsidR="00670DF5">
        <w:fldChar w:fldCharType="begin"/>
      </w:r>
      <w:r w:rsidR="00670DF5">
        <w:instrText xml:space="preserve"> SEQ Table \* ARABIC </w:instrText>
      </w:r>
      <w:r w:rsidR="00670DF5">
        <w:fldChar w:fldCharType="separate"/>
      </w:r>
      <w:r w:rsidR="00574DD6">
        <w:rPr>
          <w:noProof/>
        </w:rPr>
        <w:t>1</w:t>
      </w:r>
      <w:r w:rsidR="00670DF5">
        <w:rPr>
          <w:noProof/>
        </w:rPr>
        <w:fldChar w:fldCharType="end"/>
      </w:r>
      <w:bookmarkEnd w:id="24"/>
      <w:r>
        <w:t>: Initial Feature Set</w:t>
      </w:r>
      <w:bookmarkEnd w:id="25"/>
    </w:p>
    <w:tbl>
      <w:tblPr>
        <w:tblStyle w:val="GridTable4-Accent32"/>
        <w:tblW w:w="0" w:type="auto"/>
        <w:tblLook w:val="04A0" w:firstRow="1" w:lastRow="0" w:firstColumn="1" w:lastColumn="0" w:noHBand="0" w:noVBand="1"/>
      </w:tblPr>
      <w:tblGrid>
        <w:gridCol w:w="1621"/>
        <w:gridCol w:w="1628"/>
        <w:gridCol w:w="1604"/>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ECE9CE3"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w:t>
            </w:r>
            <w:r w:rsidR="00864A46">
              <w:rPr>
                <w:rFonts w:cs="Times-Roman"/>
                <w:sz w:val="16"/>
                <w:szCs w:val="16"/>
                <w:lang w:eastAsia="zh-TW"/>
              </w:rPr>
              <w:t xml:space="preserve"> </w:t>
            </w:r>
            <w:r w:rsidRPr="000B414C">
              <w:rPr>
                <w:rFonts w:cs="Times-Roman"/>
                <w:sz w:val="16"/>
                <w:szCs w:val="16"/>
                <w:lang w:eastAsia="zh-TW"/>
              </w:rPr>
              <w:t>(STD)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6" w:name="_Toc477960436"/>
      <w:r>
        <w:t>Model selection</w:t>
      </w:r>
      <w:bookmarkEnd w:id="26"/>
    </w:p>
    <w:p w14:paraId="3CE63581" w14:textId="7CF01624"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D7209F">
        <w:instrText xml:space="preserve"> ADDIN ZOTERO_ITEM CSL_CITATION {"citationID":"a1e5vris2b0","properties":{"formattedCitation":"[51]","plainCitation":"[51]"},"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D7209F" w:rsidRPr="00D7209F">
        <w:t>[51]</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2B1986">
        <w:t xml:space="preserve">Table </w:t>
      </w:r>
      <w:r w:rsidR="002B1986">
        <w:rPr>
          <w:noProof/>
        </w:rPr>
        <w:t>4</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2B1986">
        <w:t xml:space="preserve">Table </w:t>
      </w:r>
      <w:r w:rsidR="002B1986">
        <w:rPr>
          <w:noProof/>
        </w:rPr>
        <w:t>5</w:t>
      </w:r>
      <w:r w:rsidR="002B1986">
        <w:fldChar w:fldCharType="end"/>
      </w:r>
      <w:r w:rsidR="002B1986">
        <w:t>.</w:t>
      </w:r>
    </w:p>
    <w:p w14:paraId="2912F150" w14:textId="77777777" w:rsidR="00EB41AA" w:rsidRDefault="00EB41AA" w:rsidP="00F55E6C"/>
    <w:p w14:paraId="2E0FF2C6" w14:textId="7FEA868E" w:rsidR="00EB41AA" w:rsidRDefault="00EB41AA" w:rsidP="00EB41AA">
      <w:pPr>
        <w:pStyle w:val="Caption"/>
        <w:jc w:val="center"/>
      </w:pPr>
      <w:bookmarkStart w:id="27" w:name="_Ref477871742"/>
      <w:bookmarkStart w:id="28" w:name="_Toc477958114"/>
      <w:r>
        <w:t xml:space="preserve">Table </w:t>
      </w:r>
      <w:r w:rsidR="00670DF5">
        <w:fldChar w:fldCharType="begin"/>
      </w:r>
      <w:r w:rsidR="00670DF5">
        <w:instrText xml:space="preserve"> SEQ Tabl</w:instrText>
      </w:r>
      <w:r w:rsidR="00670DF5">
        <w:instrText xml:space="preserve">e \* ARABIC </w:instrText>
      </w:r>
      <w:r w:rsidR="00670DF5">
        <w:fldChar w:fldCharType="separate"/>
      </w:r>
      <w:r w:rsidR="00574DD6">
        <w:rPr>
          <w:noProof/>
        </w:rPr>
        <w:t>2</w:t>
      </w:r>
      <w:r w:rsidR="00670DF5">
        <w:rPr>
          <w:noProof/>
        </w:rPr>
        <w:fldChar w:fldCharType="end"/>
      </w:r>
      <w:bookmarkEnd w:id="27"/>
      <w:r>
        <w:t>: Feature Analysis Results</w:t>
      </w:r>
      <w:bookmarkEnd w:id="28"/>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0A349B55" w:rsidR="0008206E" w:rsidRDefault="0008206E" w:rsidP="0008206E">
      <w:pPr>
        <w:pStyle w:val="Caption"/>
        <w:jc w:val="center"/>
        <w:rPr>
          <w:rFonts w:eastAsia="MS Mincho" w:cs="Arial"/>
          <w:b/>
        </w:rPr>
      </w:pPr>
      <w:bookmarkStart w:id="29" w:name="_Ref477871778"/>
      <w:bookmarkStart w:id="30" w:name="_Toc477958115"/>
      <w:r>
        <w:t xml:space="preserve">Table </w:t>
      </w:r>
      <w:r w:rsidR="00670DF5">
        <w:fldChar w:fldCharType="begin"/>
      </w:r>
      <w:r w:rsidR="00670DF5">
        <w:instrText xml:space="preserve"> SEQ Table \* ARABIC </w:instrText>
      </w:r>
      <w:r w:rsidR="00670DF5">
        <w:fldChar w:fldCharType="separate"/>
      </w:r>
      <w:r w:rsidR="00574DD6">
        <w:rPr>
          <w:noProof/>
        </w:rPr>
        <w:t>3</w:t>
      </w:r>
      <w:r w:rsidR="00670DF5">
        <w:rPr>
          <w:noProof/>
        </w:rPr>
        <w:fldChar w:fldCharType="end"/>
      </w:r>
      <w:bookmarkEnd w:id="29"/>
      <w:r w:rsidR="000D7ACC">
        <w:rPr>
          <w:noProof/>
        </w:rPr>
        <w:t xml:space="preserve">: </w:t>
      </w:r>
      <w:r w:rsidRPr="00D9519D">
        <w:t>Model Selection Results</w:t>
      </w:r>
      <w:bookmarkEnd w:id="30"/>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5C211270" w:rsidR="00F55E6C" w:rsidRDefault="002B1986" w:rsidP="00F55E6C">
      <w:r>
        <w:t xml:space="preserve">From </w:t>
      </w:r>
      <w:r>
        <w:fldChar w:fldCharType="begin"/>
      </w:r>
      <w:r>
        <w:instrText xml:space="preserve"> REF _Ref477871742 \h </w:instrText>
      </w:r>
      <w:r>
        <w:fldChar w:fldCharType="separate"/>
      </w:r>
      <w:r>
        <w:t xml:space="preserve">Table </w:t>
      </w:r>
      <w:r>
        <w:rPr>
          <w:noProof/>
        </w:rPr>
        <w:t>4</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w:t>
      </w:r>
      <w:r w:rsidR="00F55E6C">
        <w:t>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31" w:name="_Toc477960437"/>
      <w:r w:rsidRPr="009D4E0F">
        <w:t>Machine Learning Model – Server Deployment</w:t>
      </w:r>
      <w:bookmarkEnd w:id="31"/>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Sleepify</w:t>
      </w:r>
      <w:r w:rsidR="00240AA6">
        <w:t>’s</w:t>
      </w:r>
      <w:r>
        <w:t xml:space="preserve"> clients. </w:t>
      </w:r>
    </w:p>
    <w:p w14:paraId="1DD1F063" w14:textId="77777777" w:rsidR="00F55E6C" w:rsidRDefault="00F55E6C" w:rsidP="00F55E6C">
      <w:pPr>
        <w:jc w:val="left"/>
      </w:pPr>
    </w:p>
    <w:p w14:paraId="19FFD76A" w14:textId="266302CA" w:rsidR="00F55E6C" w:rsidRDefault="00F55E6C" w:rsidP="00F55E6C">
      <w:r>
        <w:t>As we have chosen Python</w:t>
      </w:r>
      <w:r w:rsidR="00240AA6">
        <w:t>-</w:t>
      </w:r>
      <w:r>
        <w:t xml:space="preserve">Django for the server development platform, </w:t>
      </w:r>
      <w:r w:rsidRPr="00240AA6">
        <w:rPr>
          <w:rStyle w:val="CodeChar"/>
        </w:rPr>
        <w:t>Scikit-Learn</w:t>
      </w:r>
      <w:r>
        <w:t xml:space="preserve"> </w:t>
      </w:r>
      <w:r w:rsidRPr="008B70AB">
        <w:fldChar w:fldCharType="begin"/>
      </w:r>
      <w:r w:rsidR="00D7209F">
        <w:instrText xml:space="preserve"> ADDIN ZOTERO_ITEM CSL_CITATION {"citationID":"a26srcrdrae","properties":{"formattedCitation":"[52]","plainCitation":"[52]"},"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D7209F" w:rsidRPr="00D7209F">
        <w:t>[52]</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711DEEDD"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r w:rsidRPr="008B70AB">
        <w:rPr>
          <w:rStyle w:val="CodeChar"/>
        </w:rPr>
        <w:t>Scikit-Learn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574DD6">
        <w:t xml:space="preserve">Figure </w:t>
      </w:r>
      <w:r w:rsidR="00574DD6">
        <w:rPr>
          <w:noProof/>
        </w:rPr>
        <w:t>2</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eastAsia="en-GB"/>
        </w:rPr>
        <w:lastRenderedPageBreak/>
        <w:drawing>
          <wp:inline distT="0" distB="0" distL="0" distR="0" wp14:anchorId="031FA376" wp14:editId="50FB0EE5">
            <wp:extent cx="2101755" cy="2059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5130" cy="2072297"/>
                    </a:xfrm>
                    <a:prstGeom prst="rect">
                      <a:avLst/>
                    </a:prstGeom>
                    <a:noFill/>
                    <a:ln>
                      <a:noFill/>
                    </a:ln>
                  </pic:spPr>
                </pic:pic>
              </a:graphicData>
            </a:graphic>
          </wp:inline>
        </w:drawing>
      </w:r>
    </w:p>
    <w:p w14:paraId="16E02946" w14:textId="00573E72" w:rsidR="00F55E6C" w:rsidRDefault="00240AA6" w:rsidP="00240AA6">
      <w:pPr>
        <w:pStyle w:val="Caption"/>
      </w:pPr>
      <w:bookmarkStart w:id="32" w:name="_Ref477872071"/>
      <w:bookmarkStart w:id="33" w:name="_Toc477958068"/>
      <w:r>
        <w:t xml:space="preserve">Figure </w:t>
      </w:r>
      <w:r w:rsidR="00670DF5">
        <w:fldChar w:fldCharType="begin"/>
      </w:r>
      <w:r w:rsidR="00670DF5">
        <w:instrText xml:space="preserve"> SEQ Figure \* ARABIC </w:instrText>
      </w:r>
      <w:r w:rsidR="00670DF5">
        <w:fldChar w:fldCharType="separate"/>
      </w:r>
      <w:r w:rsidR="004300FB">
        <w:rPr>
          <w:noProof/>
        </w:rPr>
        <w:t>2</w:t>
      </w:r>
      <w:r w:rsidR="00670DF5">
        <w:rPr>
          <w:noProof/>
        </w:rPr>
        <w:fldChar w:fldCharType="end"/>
      </w:r>
      <w:bookmarkEnd w:id="32"/>
      <w:r>
        <w:t xml:space="preserve">: </w:t>
      </w:r>
      <w:r w:rsidRPr="008B08FB">
        <w:t>Server Architecture for ML model</w:t>
      </w:r>
      <w:bookmarkEnd w:id="33"/>
    </w:p>
    <w:p w14:paraId="79C24E62" w14:textId="77777777" w:rsidR="00F55E6C" w:rsidRDefault="00F55E6C" w:rsidP="00F55E6C">
      <w:pPr>
        <w:pStyle w:val="Heading3"/>
        <w:numPr>
          <w:ilvl w:val="2"/>
          <w:numId w:val="4"/>
        </w:numPr>
        <w:ind w:firstLine="288"/>
      </w:pPr>
      <w:bookmarkStart w:id="34" w:name="_Ref477866877"/>
      <w:bookmarkStart w:id="35" w:name="_Toc477960438"/>
      <w:r>
        <w:t>Testing</w:t>
      </w:r>
      <w:bookmarkEnd w:id="34"/>
      <w:bookmarkEnd w:id="35"/>
      <w:r>
        <w:t xml:space="preserve"> </w:t>
      </w:r>
    </w:p>
    <w:p w14:paraId="090588CB" w14:textId="195CF6E8" w:rsidR="004E523D" w:rsidRDefault="00F55E6C" w:rsidP="004E523D">
      <w:r>
        <w:t xml:space="preserve">To evaluate the model implementation, offline model testing is done to demonstrate the practical performance of random forest model provided by </w:t>
      </w:r>
      <w:r w:rsidRPr="003B3C48">
        <w:rPr>
          <w:rStyle w:val="CodeChar"/>
        </w:rPr>
        <w:t>Scikit</w:t>
      </w:r>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w:t>
      </w:r>
      <w:r w:rsidR="00856F74">
        <w:t>-</w:t>
      </w:r>
      <w:r>
        <w:t>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ifier can achieve 90% accuracy, similar to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36" w:name="_Toc477960439"/>
      <w:r w:rsidRPr="00FC0CF5">
        <w:t>Frontend</w:t>
      </w:r>
      <w:r>
        <w:t xml:space="preserve"> (</w:t>
      </w:r>
      <w:r w:rsidR="004E523D" w:rsidRPr="006C6F11">
        <w:t>iOS Application</w:t>
      </w:r>
      <w:r>
        <w:t xml:space="preserve"> and Website)</w:t>
      </w:r>
      <w:bookmarkEnd w:id="36"/>
      <w:r>
        <w:t xml:space="preserve"> </w:t>
      </w:r>
    </w:p>
    <w:p w14:paraId="6E9ACA2E" w14:textId="41A02EFE" w:rsidR="00FF3322" w:rsidRPr="00321E62" w:rsidRDefault="007676F6" w:rsidP="00FF3322">
      <w:pPr>
        <w:pStyle w:val="Heading3"/>
      </w:pPr>
      <w:bookmarkStart w:id="37" w:name="_Toc477960440"/>
      <w:r>
        <w:t xml:space="preserve">The </w:t>
      </w:r>
      <w:r w:rsidR="00415F93">
        <w:t>iOS application and Homekit</w:t>
      </w:r>
      <w:bookmarkEnd w:id="37"/>
    </w:p>
    <w:p w14:paraId="434B4172" w14:textId="4AF95089" w:rsidR="00FF3322" w:rsidRPr="006C6F11" w:rsidRDefault="000D7ACC" w:rsidP="00FF3322">
      <w:r>
        <w:t>iOS</w:t>
      </w:r>
      <w:r w:rsidR="005B4D8F">
        <w:t xml:space="preserve"> </w:t>
      </w:r>
      <w:r w:rsidR="00FF3322" w:rsidRPr="006C6F11">
        <w:t>has</w:t>
      </w:r>
      <w:r w:rsidR="00266D18">
        <w:t xml:space="preserve"> the added advantage of having the</w:t>
      </w:r>
      <w:r w:rsidR="00FF3322" w:rsidRPr="006C6F11">
        <w:t xml:space="preserve"> </w:t>
      </w:r>
      <w:r w:rsidR="00FF3322" w:rsidRPr="006C6F11">
        <w:rPr>
          <w:i/>
        </w:rPr>
        <w:t>HomeKit</w:t>
      </w:r>
      <w:r w:rsidR="00FF3322" w:rsidRPr="006C6F11">
        <w:t xml:space="preserve"> framework, which accommodates the use and incorporation of other </w:t>
      </w:r>
      <w:r w:rsidR="00FF3322" w:rsidRPr="006C6F11">
        <w:rPr>
          <w:i/>
        </w:rPr>
        <w:t>HomeKit</w:t>
      </w:r>
      <w:r w:rsidR="00FF3322" w:rsidRPr="006C6F11">
        <w:t xml:space="preserve"> compatible devices into our system. </w:t>
      </w:r>
      <w:r w:rsidR="00FF3322" w:rsidRPr="006C6F11">
        <w:rPr>
          <w:i/>
        </w:rPr>
        <w:t>HomeKit</w:t>
      </w:r>
      <w:r w:rsidR="00FF3322" w:rsidRPr="006C6F11">
        <w:t xml:space="preserve"> allows third-party access to the home configuration database, to display, edit the ac</w:t>
      </w:r>
      <w:r w:rsidR="005B61C0">
        <w:t xml:space="preserve">cessories, and perform actions </w:t>
      </w:r>
      <w:r w:rsidR="005B61C0" w:rsidRPr="005B61C0">
        <w:fldChar w:fldCharType="begin"/>
      </w:r>
      <w:r w:rsidR="00D7209F">
        <w:instrText xml:space="preserve"> ADDIN ZOTERO_ITEM CSL_CITATION {"citationID":"2jsblf9ubt","properties":{"formattedCitation":"[53]","plainCitation":"[53]"},"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D7209F" w:rsidRPr="00D7209F">
        <w:t>[53]</w:t>
      </w:r>
      <w:r w:rsidR="005B61C0" w:rsidRPr="005B61C0">
        <w:fldChar w:fldCharType="end"/>
      </w:r>
      <w:r w:rsidR="005B61C0">
        <w:t>.</w:t>
      </w:r>
      <w:r w:rsidR="00E44966" w:rsidRPr="004F1FE3">
        <w:t xml:space="preserve"> </w:t>
      </w:r>
      <w:r w:rsidR="00FF3322" w:rsidRPr="004F1FE3">
        <w:t xml:space="preserve"> </w:t>
      </w:r>
      <w:r w:rsidR="00FF3322" w:rsidRPr="006C6F11">
        <w:rPr>
          <w:i/>
        </w:rPr>
        <w:t>Homekit</w:t>
      </w:r>
      <w:r w:rsidR="00FF3322" w:rsidRPr="006C6F11">
        <w:t>’s developer guide is available on the Apple official website, which includes the sample codes on application development</w:t>
      </w:r>
      <w:r w:rsidR="009C7B22">
        <w:t xml:space="preserve"> </w:t>
      </w:r>
      <w:r w:rsidR="00BE30A9">
        <w:fldChar w:fldCharType="begin"/>
      </w:r>
      <w:r w:rsidR="00D7209F">
        <w:instrText xml:space="preserve"> ADDIN ZOTERO_ITEM CSL_CITATION {"citationID":"2q5g747ctv","properties":{"formattedCitation":"[54]","plainCitation":"[54]"},"citationItems":[{"id":569,"uris":["http://zotero.org/groups/1103374/items/6PISQUX8"],"uri":["http://zotero.org/groups/1103374/items/6PISQUX8"],"itemData":{"id":569,"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D7209F" w:rsidRPr="00D7209F">
        <w:t>[54]</w:t>
      </w:r>
      <w:r w:rsidR="00BE30A9">
        <w:fldChar w:fldCharType="end"/>
      </w:r>
      <w:r w:rsidR="009C7B22">
        <w:t>.</w:t>
      </w:r>
      <w:r w:rsidR="00FF3322" w:rsidRPr="006C6F11">
        <w:t xml:space="preserve"> They are, however, not yet updated to </w:t>
      </w:r>
      <w:r w:rsidR="00FF3322" w:rsidRPr="006C6F11">
        <w:rPr>
          <w:i/>
        </w:rPr>
        <w:t>Swift 3</w:t>
      </w:r>
      <w:r w:rsidR="003716BC">
        <w:t xml:space="preserve">. </w:t>
      </w:r>
      <w:r>
        <w:t>User ‘</w:t>
      </w:r>
      <w:r w:rsidR="003716BC">
        <w:t>OOPer</w:t>
      </w:r>
      <w:r>
        <w:t>’</w:t>
      </w:r>
      <w:r w:rsidR="003716BC">
        <w:t xml:space="preserve"> on </w:t>
      </w:r>
      <w:r w:rsidR="003716BC" w:rsidRPr="005B61C0">
        <w:t>G</w:t>
      </w:r>
      <w:r w:rsidR="00BE30A9">
        <w:t xml:space="preserve">ithub </w:t>
      </w:r>
      <w:r w:rsidR="00BE30A9">
        <w:fldChar w:fldCharType="begin"/>
      </w:r>
      <w:r w:rsidR="00D7209F">
        <w:instrText xml:space="preserve"> ADDIN ZOTERO_ITEM CSL_CITATION {"citationID":"1ch4ft0e6g","properties":{"formattedCitation":"[55]","plainCitation":"[55]"},"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D7209F" w:rsidRPr="00D7209F">
        <w:t>[55]</w:t>
      </w:r>
      <w:r w:rsidR="00BE30A9">
        <w:fldChar w:fldCharType="end"/>
      </w:r>
      <w:r w:rsidR="00FF3322" w:rsidRPr="006C6F11">
        <w:t xml:space="preserve"> has converted Apple</w:t>
      </w:r>
      <w:r>
        <w:t>’</w:t>
      </w:r>
      <w:r w:rsidR="00FF3322" w:rsidRPr="006C6F11">
        <w:t xml:space="preserve">s sample code from </w:t>
      </w:r>
      <w:r w:rsidR="00FF3322" w:rsidRPr="006C6F11">
        <w:rPr>
          <w:i/>
        </w:rPr>
        <w:t>Swift 2.3</w:t>
      </w:r>
      <w:r w:rsidR="00FF3322" w:rsidRPr="006C6F11">
        <w:t xml:space="preserve"> to </w:t>
      </w:r>
      <w:r w:rsidR="00FF3322" w:rsidRPr="006C6F11">
        <w:rPr>
          <w:i/>
        </w:rPr>
        <w:t>Swift 3</w:t>
      </w:r>
      <w:r>
        <w:t>. This</w:t>
      </w:r>
      <w:r w:rsidR="00FF3322" w:rsidRPr="006C6F11">
        <w:t xml:space="preserve"> not only provide</w:t>
      </w:r>
      <w:r>
        <w:t>s</w:t>
      </w:r>
      <w:r w:rsidR="00FF3322" w:rsidRPr="006C6F11">
        <w:t xml:space="preserve"> a basic framework on the linkage to the </w:t>
      </w:r>
      <w:r w:rsidR="00FF3322" w:rsidRPr="006C6F11">
        <w:rPr>
          <w:i/>
        </w:rPr>
        <w:t xml:space="preserve">Homekit </w:t>
      </w:r>
      <w:r w:rsidR="00FF3322" w:rsidRPr="006C6F11">
        <w:t>products,</w:t>
      </w:r>
      <w:r>
        <w:t xml:space="preserve"> but are also used </w:t>
      </w:r>
      <w:r w:rsidR="00FF3322" w:rsidRPr="006C6F11">
        <w:t>in our mobile application.</w:t>
      </w:r>
    </w:p>
    <w:p w14:paraId="391A7A45" w14:textId="77777777" w:rsidR="00FF3322" w:rsidRDefault="00FF3322" w:rsidP="00FF3322"/>
    <w:p w14:paraId="5BD29F42" w14:textId="31858F86" w:rsidR="00435895" w:rsidRDefault="005F0FD5" w:rsidP="00FF3322">
      <w:r>
        <w:t>The HomeKit compatible device, Elgato Eve Room</w:t>
      </w:r>
      <w:r w:rsidR="000D7ACC">
        <w:t>,</w:t>
      </w:r>
      <w:r>
        <w:t xml:space="preserve"> is used to obtain </w:t>
      </w:r>
      <w:r w:rsidR="002E4EE8">
        <w:t xml:space="preserve">the </w:t>
      </w:r>
      <w:r w:rsidR="00435895">
        <w:t>thermal</w:t>
      </w:r>
      <w:r>
        <w:t>, air quality</w:t>
      </w:r>
      <w:r w:rsidR="000D7ACC">
        <w:t>,</w:t>
      </w:r>
      <w:r>
        <w:t xml:space="preserve"> and humidity measurements of the room.</w:t>
      </w:r>
      <w:r w:rsidR="00435895">
        <w:t xml:space="preserve"> </w:t>
      </w:r>
      <w:r w:rsidR="00FF3322" w:rsidRPr="006C6F11">
        <w:t xml:space="preserve">As the aim of the project is </w:t>
      </w:r>
      <w:r w:rsidR="00F34A69">
        <w:t xml:space="preserve">to change the room temperature, </w:t>
      </w:r>
      <w:r w:rsidR="009D10C5">
        <w:t xml:space="preserve">Sleepify uses the </w:t>
      </w:r>
      <w:r w:rsidR="00A83711">
        <w:t>Elgato Eve Energy</w:t>
      </w:r>
      <w:r w:rsidR="009D10C5">
        <w:t xml:space="preserve"> smart switch</w:t>
      </w:r>
      <w:r w:rsidR="00A83711">
        <w:t xml:space="preserve">. In the future, this can be implemented using HomeKit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38" w:name="_Toc477960441"/>
      <w:r>
        <w:t>iOS User Interface</w:t>
      </w:r>
      <w:r w:rsidR="007676F6">
        <w:t xml:space="preserve"> Design</w:t>
      </w:r>
      <w:bookmarkEnd w:id="38"/>
    </w:p>
    <w:p w14:paraId="1F4DEC44" w14:textId="67F1785A" w:rsidR="00574DD6" w:rsidRPr="006C6F11" w:rsidRDefault="00574DD6" w:rsidP="00574DD6">
      <w:r w:rsidRPr="006C6F11">
        <w:t xml:space="preserve">Most </w:t>
      </w:r>
      <w:r>
        <w:t xml:space="preserve">mobile apps such as Sleepbot </w:t>
      </w:r>
      <w:r w:rsidRPr="00945BFD">
        <w:fldChar w:fldCharType="begin"/>
      </w:r>
      <w:r w:rsidR="00D7209F">
        <w:instrText xml:space="preserve"> ADDIN ZOTERO_ITEM CSL_CITATION {"citationID":"adujr0s61o","properties":{"formattedCitation":"[56]","plainCitation":"[56]"},"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Pr="00945BFD">
        <w:fldChar w:fldCharType="separate"/>
      </w:r>
      <w:r w:rsidR="00D7209F" w:rsidRPr="00D7209F">
        <w:t>[56]</w:t>
      </w:r>
      <w:r w:rsidRPr="00945BFD">
        <w:fldChar w:fldCharType="end"/>
      </w:r>
      <w:r>
        <w:t xml:space="preserve"> and </w:t>
      </w:r>
      <w:r w:rsidRPr="00945BFD">
        <w:t xml:space="preserve">Sleepcycle </w:t>
      </w:r>
      <w:r w:rsidRPr="00945BFD">
        <w:fldChar w:fldCharType="begin"/>
      </w:r>
      <w:r w:rsidR="00D7209F">
        <w:instrText xml:space="preserve"> ADDIN ZOTERO_ITEM CSL_CITATION {"citationID":"a9hjmva187","properties":{"formattedCitation":"[57]","plainCitation":"[57]"},"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Pr="00945BFD">
        <w:fldChar w:fldCharType="separate"/>
      </w:r>
      <w:r w:rsidR="00D7209F" w:rsidRPr="00D7209F">
        <w:t>[57]</w:t>
      </w:r>
      <w:r w:rsidRPr="00945BFD">
        <w:fldChar w:fldCharType="end"/>
      </w:r>
      <w:r w:rsidRPr="006C6F11">
        <w:t xml:space="preserve"> only provid</w:t>
      </w:r>
      <w:r>
        <w:t xml:space="preserve">e an interface that allows </w:t>
      </w:r>
      <w:r w:rsidRPr="006C6F11">
        <w:t>user</w:t>
      </w:r>
      <w:r>
        <w:t>s to view</w:t>
      </w:r>
      <w:r w:rsidRPr="006C6F11">
        <w:t xml:space="preserve"> </w:t>
      </w:r>
      <w:r>
        <w:t>their sleep quality data</w:t>
      </w:r>
      <w:r w:rsidRPr="006C6F11">
        <w:t xml:space="preserve">. Our mobile application aims to provide a simple and </w:t>
      </w:r>
      <w:r>
        <w:t xml:space="preserve">clear interface so that it is </w:t>
      </w:r>
      <w:r w:rsidRPr="006C6F11">
        <w:t xml:space="preserve">intuitive </w:t>
      </w:r>
      <w:r>
        <w:t>enough</w:t>
      </w:r>
      <w:r w:rsidRPr="006C6F11">
        <w:t xml:space="preserve"> for the users to </w:t>
      </w:r>
      <w:r>
        <w:t xml:space="preserve">learn to </w:t>
      </w:r>
      <w:r w:rsidRPr="006C6F11">
        <w:t>control the various hardware that are linked t</w:t>
      </w:r>
      <w:r>
        <w:t>o the system, as well as to view</w:t>
      </w:r>
      <w:r w:rsidRPr="006C6F11">
        <w:t xml:space="preserve"> </w:t>
      </w:r>
      <w:r>
        <w:t>the</w:t>
      </w:r>
      <w:r w:rsidRPr="006C6F11">
        <w:t xml:space="preserve"> data</w:t>
      </w:r>
      <w:r>
        <w:t xml:space="preserve"> after using it once. Therefore, </w:t>
      </w:r>
      <w:r>
        <w:t xml:space="preserve">it has </w:t>
      </w:r>
      <w:r w:rsidRPr="006C6F11">
        <w:t>a minimalistic design with a login page</w:t>
      </w:r>
      <w:r>
        <w:t>,</w:t>
      </w:r>
      <w:r w:rsidRPr="006C6F11">
        <w:t xml:space="preserve"> and other main pages as follows: </w:t>
      </w:r>
    </w:p>
    <w:p w14:paraId="0B6DACFF" w14:textId="77777777" w:rsidR="00574DD6" w:rsidRPr="006C6F11" w:rsidRDefault="00574DD6" w:rsidP="00574DD6"/>
    <w:p w14:paraId="09926046" w14:textId="77777777" w:rsidR="00574DD6" w:rsidRPr="006C6F11" w:rsidRDefault="00574DD6" w:rsidP="00574DD6">
      <w:r w:rsidRPr="006C6F11">
        <w:rPr>
          <w:i/>
        </w:rPr>
        <w:t>(1) Login</w:t>
      </w:r>
      <w:r>
        <w:rPr>
          <w:i/>
        </w:rPr>
        <w:t>, Logout</w:t>
      </w:r>
      <w:r w:rsidRPr="006C6F11">
        <w:rPr>
          <w:i/>
        </w:rPr>
        <w:t>:</w:t>
      </w:r>
      <w:r w:rsidRPr="006C6F11">
        <w:t xml:space="preserve"> The user would first be prompted to the login page of the mobile application upon launch. </w:t>
      </w:r>
      <w:r>
        <w:t xml:space="preserve">Navigations </w:t>
      </w:r>
      <w:r w:rsidRPr="006C6F11">
        <w:t xml:space="preserve">to the </w:t>
      </w:r>
      <w:r>
        <w:t>‘</w:t>
      </w:r>
      <w:r w:rsidRPr="006C6F11">
        <w:t>registration page</w:t>
      </w:r>
      <w:r>
        <w:t>’</w:t>
      </w:r>
      <w:r w:rsidRPr="006C6F11">
        <w:t xml:space="preserve"> and the ‘forget password’ page</w:t>
      </w:r>
      <w:r>
        <w:t xml:space="preserve"> are present</w:t>
      </w:r>
      <w:r w:rsidRPr="006C6F11">
        <w:t xml:space="preserve"> for the user to register an account without having the need to access the website</w:t>
      </w:r>
      <w:r>
        <w:t>, enhancing the user experience when using our system</w:t>
      </w:r>
      <w:r w:rsidRPr="006C6F11">
        <w:t>. Upon successful logging-in, the user will be prompted to a tab bar controller consisting of four tabs – a control tab, a reminder tab, a data tab and a logout tab. Upon successful logging-out, the user will be prompted back to the login page, which is where the application was first launched.</w:t>
      </w:r>
    </w:p>
    <w:p w14:paraId="4F84024B" w14:textId="77777777" w:rsidR="00574DD6" w:rsidRPr="006C6F11" w:rsidRDefault="00574DD6" w:rsidP="00574DD6"/>
    <w:p w14:paraId="1658DF2D" w14:textId="733D1432" w:rsidR="00574DD6" w:rsidRPr="006C6F11" w:rsidRDefault="00574DD6" w:rsidP="00574DD6">
      <w:pPr>
        <w:pStyle w:val="Bibliography"/>
        <w:tabs>
          <w:tab w:val="clear" w:pos="384"/>
          <w:tab w:val="left" w:pos="0"/>
        </w:tabs>
        <w:ind w:left="0" w:firstLine="0"/>
      </w:pPr>
      <w:r w:rsidRPr="006C6F11">
        <w:rPr>
          <w:i/>
        </w:rPr>
        <w:t>(2) Control of HomeKit products</w:t>
      </w:r>
      <w:r w:rsidRPr="006C6F11">
        <w:t>: T</w:t>
      </w:r>
      <w:r>
        <w:t xml:space="preserve">he control page consists of a </w:t>
      </w:r>
      <w:r w:rsidRPr="006C6F11">
        <w:t xml:space="preserve">table </w:t>
      </w:r>
      <w:r>
        <w:t>v</w:t>
      </w:r>
      <w:r w:rsidRPr="006C6F11">
        <w:t xml:space="preserve">iew where </w:t>
      </w:r>
      <w:r>
        <w:t xml:space="preserve">connected </w:t>
      </w:r>
      <w:r w:rsidRPr="000B414C">
        <w:t>HomeKit</w:t>
      </w:r>
      <w:r>
        <w:t xml:space="preserve"> devices, including the Eve energy and Eve room, are displayed. </w:t>
      </w:r>
      <w:r w:rsidRPr="006C6F11">
        <w:t xml:space="preserve">It is in a </w:t>
      </w:r>
      <w:r>
        <w:t xml:space="preserve">“top down” </w:t>
      </w:r>
      <w:r w:rsidRPr="006C6F11">
        <w:t>hierarchy structure,</w:t>
      </w:r>
      <w:r w:rsidRPr="0045071A">
        <w:t xml:space="preserve"> </w:t>
      </w:r>
      <w:r>
        <w:t>which</w:t>
      </w:r>
      <w:r w:rsidRPr="006C6F11">
        <w:t xml:space="preserve"> has the advantage of reducing distraction or information overload to the user</w:t>
      </w:r>
      <w:r>
        <w:t xml:space="preserve"> </w:t>
      </w:r>
      <w:r>
        <w:fldChar w:fldCharType="begin"/>
      </w:r>
      <w:r w:rsidR="00D7209F">
        <w:instrText xml:space="preserve"> ADDIN ZOTERO_ITEM CSL_CITATION {"citationID":"2h3qsodm4m","properties":{"formattedCitation":"[58]","plainCitation":"[58]"},"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fldChar w:fldCharType="separate"/>
      </w:r>
      <w:r w:rsidR="00D7209F" w:rsidRPr="00D7209F">
        <w:t>[58]</w:t>
      </w:r>
      <w:r>
        <w:fldChar w:fldCharType="end"/>
      </w:r>
      <w:r w:rsidRPr="006C6F11">
        <w:t>.</w:t>
      </w:r>
      <w:r>
        <w:t xml:space="preserve"> </w:t>
      </w:r>
      <w:r w:rsidRPr="006C6F11">
        <w:t xml:space="preserve"> </w:t>
      </w:r>
      <w:r>
        <w:t>The</w:t>
      </w:r>
      <w:r w:rsidRPr="006C6F11">
        <w:t xml:space="preserve"> list of homes is first listed, the user can choose to view the different accessories in each home and </w:t>
      </w:r>
      <w:r>
        <w:t>to</w:t>
      </w:r>
      <w:r w:rsidRPr="006C6F11">
        <w:t xml:space="preserve"> </w:t>
      </w:r>
      <w:r>
        <w:t xml:space="preserve">change the configuration of </w:t>
      </w:r>
      <w:r w:rsidRPr="006C6F11">
        <w:t xml:space="preserve">each accessory. </w:t>
      </w:r>
    </w:p>
    <w:p w14:paraId="6A767259" w14:textId="77777777" w:rsidR="00574DD6" w:rsidRPr="006C6F11" w:rsidRDefault="00574DD6" w:rsidP="00574DD6"/>
    <w:p w14:paraId="5D0DB897" w14:textId="77777777" w:rsidR="00574DD6" w:rsidRDefault="00574DD6" w:rsidP="00574DD6">
      <w:r w:rsidRPr="006C6F11">
        <w:rPr>
          <w:i/>
        </w:rPr>
        <w:t>(3) Data collection</w:t>
      </w:r>
      <w:r w:rsidRPr="006C6F11">
        <w:t>: The data page is the main page of the mobile application. It is wh</w:t>
      </w:r>
      <w:r>
        <w:t xml:space="preserve">ere the user sends data to the server, view the real-time room and </w:t>
      </w:r>
      <w:r w:rsidRPr="006C6F11">
        <w:t>body temperature and the target bo</w:t>
      </w:r>
      <w:r>
        <w:t>dy temperature for sleep optimis</w:t>
      </w:r>
      <w:r w:rsidRPr="006C6F11">
        <w:t xml:space="preserve">ation. </w:t>
      </w:r>
    </w:p>
    <w:p w14:paraId="726F6726" w14:textId="77777777" w:rsidR="00574DD6" w:rsidRDefault="00574DD6" w:rsidP="00574DD6"/>
    <w:p w14:paraId="36D50508" w14:textId="77777777" w:rsidR="00574DD6" w:rsidRDefault="00574DD6" w:rsidP="00574DD6">
      <w:r w:rsidRPr="006C6F11">
        <w:t xml:space="preserve">The user </w:t>
      </w:r>
      <w:r>
        <w:t>can choose to start</w:t>
      </w:r>
      <w:r w:rsidRPr="006C6F11">
        <w:t xml:space="preserve"> </w:t>
      </w:r>
      <w:r>
        <w:t xml:space="preserve">to </w:t>
      </w:r>
      <w:r w:rsidRPr="006C6F11">
        <w:t>commence data</w:t>
      </w:r>
      <w:r>
        <w:t xml:space="preserve"> recording</w:t>
      </w:r>
      <w:r w:rsidRPr="006C6F11">
        <w:t xml:space="preserve"> from the </w:t>
      </w:r>
      <w:r w:rsidRPr="006C6F11">
        <w:rPr>
          <w:i/>
        </w:rPr>
        <w:t xml:space="preserve">Microsoft </w:t>
      </w:r>
      <w:r w:rsidRPr="006C6F11">
        <w:t xml:space="preserve">band and </w:t>
      </w:r>
      <w:r w:rsidRPr="006C6F11">
        <w:rPr>
          <w:i/>
        </w:rPr>
        <w:t>Eve Room</w:t>
      </w:r>
      <w:r w:rsidRPr="006C6F11">
        <w:t xml:space="preserve"> when </w:t>
      </w:r>
      <w:r>
        <w:t xml:space="preserve">the user is </w:t>
      </w:r>
      <w:r w:rsidRPr="006C6F11">
        <w:t xml:space="preserve">about to sleep, and to </w:t>
      </w:r>
      <w:r>
        <w:t>stop</w:t>
      </w:r>
      <w:r w:rsidRPr="006C6F11">
        <w:t xml:space="preserve"> when the user wakes up. Throughout the period when the user is asleep, data will be uploaded to the web server every 10 </w:t>
      </w:r>
      <w:r w:rsidRPr="0045071A">
        <w:t xml:space="preserve">minutes, </w:t>
      </w:r>
      <w:r w:rsidRPr="006C6F11">
        <w:t xml:space="preserve">to classify the sleeping quality using machine learning. </w:t>
      </w:r>
    </w:p>
    <w:p w14:paraId="252ED0DC" w14:textId="77777777" w:rsidR="00574DD6" w:rsidRDefault="00574DD6" w:rsidP="00574DD6"/>
    <w:p w14:paraId="100F504E" w14:textId="01C287E4" w:rsidR="00574DD6" w:rsidRPr="006C6F11" w:rsidRDefault="00574DD6" w:rsidP="00574DD6">
      <w:r w:rsidRPr="006C6F11">
        <w:t xml:space="preserve">Feedback </w:t>
      </w:r>
      <w:r>
        <w:t>from the server, consisting of</w:t>
      </w:r>
      <w:r w:rsidRPr="006C6F11">
        <w:t xml:space="preserve"> the target body temperature and sleeping quality</w:t>
      </w:r>
      <w:r>
        <w:t>, are received i</w:t>
      </w:r>
      <w:r w:rsidRPr="006C6F11">
        <w:t xml:space="preserve">n real time and displayed on the user interface. </w:t>
      </w:r>
      <w:r>
        <w:t>To show the user what’s going on, a</w:t>
      </w:r>
      <w:r w:rsidRPr="006C6F11">
        <w:t xml:space="preserve">n output </w:t>
      </w:r>
      <w:r>
        <w:t>console</w:t>
      </w:r>
      <w:r w:rsidRPr="006C6F11">
        <w:t xml:space="preserve"> at the bottom of the screen is there to keep the user informed during the data collection process</w:t>
      </w:r>
      <w:r>
        <w:t xml:space="preserve">, increasing the user satisfaction with the system </w:t>
      </w:r>
      <w:r>
        <w:fldChar w:fldCharType="begin"/>
      </w:r>
      <w:r w:rsidR="00D7209F">
        <w:instrText xml:space="preserve"> ADDIN ZOTERO_ITEM CSL_CITATION {"citationID":"dj33b84s7","properties":{"formattedCitation":"[59]","plainCitation":"[59]"},"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D7209F" w:rsidRPr="00D7209F">
        <w:t>[59]</w:t>
      </w:r>
      <w:r>
        <w:fldChar w:fldCharType="end"/>
      </w:r>
      <w:r>
        <w:t xml:space="preserve">. </w:t>
      </w:r>
      <w:r w:rsidRPr="006C6F11">
        <w:t xml:space="preserve">In case the user does not want to follow the target body temperature generated by the machine learning algorithm, </w:t>
      </w:r>
      <w:r>
        <w:t>the user can choose to override the desired room temperature using a circular slider, which has higher efficiency compared to other input mechanism</w:t>
      </w:r>
      <w:r>
        <w:fldChar w:fldCharType="begin"/>
      </w:r>
      <w:r w:rsidR="00D7209F">
        <w:instrText xml:space="preserve"> ADDIN ZOTERO_ITEM CSL_CITATION {"citationID":"rsmoe4djv","properties":{"formattedCitation":"[59]","plainCitation":"[59]"},"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D7209F" w:rsidRPr="00D7209F">
        <w:t>[59]</w:t>
      </w:r>
      <w:r>
        <w:fldChar w:fldCharType="end"/>
      </w:r>
      <w:r>
        <w:t xml:space="preserve">. This circular slider also increases the user interaction and make the user feel that he/she is in control which makes it more enjoyable. Lastly, </w:t>
      </w:r>
      <w:r w:rsidRPr="006C6F11">
        <w:t xml:space="preserve">the user </w:t>
      </w:r>
      <w:r>
        <w:t>can</w:t>
      </w:r>
      <w:r w:rsidRPr="006C6F11">
        <w:t xml:space="preserve"> input whether he/she has had a good night, for </w:t>
      </w:r>
      <w:r>
        <w:t xml:space="preserve">record </w:t>
      </w:r>
      <w:r w:rsidR="00F7493A">
        <w:t>and</w:t>
      </w:r>
      <w:r>
        <w:t xml:space="preserve"> </w:t>
      </w:r>
      <w:r w:rsidRPr="006C6F11">
        <w:t xml:space="preserve">further machine learning purposes. </w:t>
      </w:r>
    </w:p>
    <w:p w14:paraId="60382995" w14:textId="77777777" w:rsidR="006147D5" w:rsidRPr="006C6F11" w:rsidRDefault="006147D5" w:rsidP="006147D5"/>
    <w:p w14:paraId="2593F31A" w14:textId="26BD80FB" w:rsidR="001E2AF0" w:rsidRDefault="001E2AF0" w:rsidP="007676F6">
      <w:pPr>
        <w:pStyle w:val="Heading3"/>
      </w:pPr>
      <w:bookmarkStart w:id="39" w:name="_Toc477960442"/>
      <w:r w:rsidRPr="006C6F11">
        <w:t xml:space="preserve">Implementation </w:t>
      </w:r>
      <w:r w:rsidR="007676F6">
        <w:t xml:space="preserve">of </w:t>
      </w:r>
      <w:r w:rsidRPr="006C6F11">
        <w:t>Communication</w:t>
      </w:r>
      <w:bookmarkEnd w:id="39"/>
    </w:p>
    <w:p w14:paraId="41AF2207" w14:textId="0461D696" w:rsidR="00CD10ED" w:rsidRDefault="007B6627" w:rsidP="00280373">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rsidR="005B56C3">
        <w:t xml:space="preserve">a </w:t>
      </w:r>
      <w:r>
        <w:t xml:space="preserve">large amount of data </w:t>
      </w:r>
      <w:r w:rsidR="005B56C3">
        <w:t>is transmitted</w:t>
      </w:r>
      <w:r>
        <w:t xml:space="preserve"> while the user is asleep. </w:t>
      </w:r>
      <w:r w:rsidR="001E2AF0" w:rsidRPr="005B56C3">
        <w:rPr>
          <w:rStyle w:val="CodeChar"/>
        </w:rPr>
        <w:t>Alamofire</w:t>
      </w:r>
      <w:r w:rsidR="001E2AF0" w:rsidRPr="006C6F11">
        <w:t xml:space="preserve"> is a HTTP networking library written in Swift for iOS and Mac OS X. </w:t>
      </w:r>
      <w:r>
        <w:t xml:space="preserve">The library </w:t>
      </w:r>
      <w:r w:rsidR="005B56C3">
        <w:t xml:space="preserve">has elegant connections to </w:t>
      </w:r>
      <w:r>
        <w:t xml:space="preserve">Apple’s Foundation Common networking tasks </w:t>
      </w:r>
      <w:r w:rsidR="00565778">
        <w:fldChar w:fldCharType="begin"/>
      </w:r>
      <w:r w:rsidR="00D7209F">
        <w:instrText xml:space="preserve"> ADDIN ZOTERO_ITEM CSL_CITATION {"citationID":"a262ib53j2e","properties":{"formattedCitation":"[60]","plainCitation":"[60]"},"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D7209F" w:rsidRPr="00D7209F">
        <w:t>[60]</w:t>
      </w:r>
      <w:r w:rsidR="00565778">
        <w:fldChar w:fldCharType="end"/>
      </w:r>
      <w:r w:rsidR="001E2AF0" w:rsidRPr="006C6F11">
        <w:t xml:space="preserve">. </w:t>
      </w:r>
      <w:r w:rsidR="00574DD6">
        <w:t>To</w:t>
      </w:r>
      <w:r w:rsidR="00540DA4">
        <w:t xml:space="preserve"> receive and transmit </w:t>
      </w:r>
      <w:r w:rsidR="001E2AF0" w:rsidRPr="006C6F11">
        <w:lastRenderedPageBreak/>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5B56C3">
        <w:t xml:space="preserve">serialise </w:t>
      </w:r>
      <w:r w:rsidR="001E2AF0" w:rsidRPr="006C6F11">
        <w:t>JSON in both the backend and frontend app</w:t>
      </w:r>
      <w:r w:rsidR="00B07B94">
        <w:t xml:space="preserve">lications, given JSNO is </w:t>
      </w:r>
      <w:r w:rsidR="00574DD6">
        <w:t>the</w:t>
      </w:r>
      <w:r w:rsidR="001E3410">
        <w:t xml:space="preserve"> industrial standard approach in data transmission between servers</w:t>
      </w:r>
      <w:r w:rsidR="00F96EFD">
        <w:t>, and the server’s choice of data format (see server section for justification)</w:t>
      </w:r>
      <w:r w:rsidR="001E3410">
        <w:t xml:space="preserve">.  </w:t>
      </w:r>
      <w:r w:rsidR="00D0747A">
        <w:t xml:space="preserve">The </w:t>
      </w:r>
      <w:r w:rsidR="00D0747A" w:rsidRPr="00F96EFD">
        <w:rPr>
          <w:rStyle w:val="CodeChar"/>
        </w:rPr>
        <w:t>NSDictionary</w:t>
      </w:r>
      <w:r w:rsidR="00D0747A">
        <w:t xml:space="preserve"> class in Swift </w:t>
      </w:r>
      <w:r w:rsidR="00F96EFD">
        <w:t>is used to set key value pairs for the JSON data, as well as decode JSON received from the server.</w:t>
      </w:r>
      <w:r w:rsidR="00CD10ED">
        <w:t xml:space="preserve"> </w:t>
      </w:r>
    </w:p>
    <w:p w14:paraId="40D738C1" w14:textId="7D4823C0" w:rsidR="001E2AF0" w:rsidRDefault="007676F6" w:rsidP="007676F6">
      <w:pPr>
        <w:pStyle w:val="Heading3"/>
      </w:pPr>
      <w:bookmarkStart w:id="40" w:name="_Toc477960443"/>
      <w:r>
        <w:t xml:space="preserve">Implementation of </w:t>
      </w:r>
      <w:r w:rsidR="001E2AF0" w:rsidRPr="006C6F11">
        <w:t>Security</w:t>
      </w:r>
      <w:bookmarkEnd w:id="40"/>
    </w:p>
    <w:p w14:paraId="22D4C253" w14:textId="655E7F38"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D7209F">
        <w:instrText xml:space="preserve"> ADDIN ZOTERO_ITEM CSL_CITATION {"citationID":"a4og04ngjd","properties":{"formattedCitation":"[61]","plainCitation":"[61]"},"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D7209F" w:rsidRPr="00D7209F">
        <w:t>[61]</w:t>
      </w:r>
      <w:r w:rsidR="00565778">
        <w:fldChar w:fldCharType="end"/>
      </w:r>
      <w:r w:rsidR="00565778">
        <w:t>.</w:t>
      </w:r>
    </w:p>
    <w:p w14:paraId="05D277F1" w14:textId="77777777" w:rsidR="00E57417" w:rsidRPr="006C6F11" w:rsidRDefault="00E57417" w:rsidP="00E57417">
      <w:pPr>
        <w:ind w:firstLine="288"/>
      </w:pPr>
    </w:p>
    <w:p w14:paraId="798F6DCC" w14:textId="26509DCD" w:rsidR="005D48AE" w:rsidRPr="00251D34" w:rsidRDefault="001E2AF0" w:rsidP="002A64ED">
      <w:pPr>
        <w:rPr>
          <w:lang w:val="en-US" w:eastAsia="zh-TW"/>
        </w:rPr>
      </w:pPr>
      <w:r w:rsidRPr="006C6F11">
        <w:t>Cross-site request forgery (CSRF) is an attack vector that allow unauthorized commands transmitted by sending arbitrary HTTP requests from a user that is trusted. CSRF vulnerabilities have been known since 2001 and many websites became victim of this type of attack</w:t>
      </w:r>
      <w:r w:rsidR="00350130">
        <w:t xml:space="preserve"> </w:t>
      </w:r>
      <w:r w:rsidR="00350130">
        <w:fldChar w:fldCharType="begin"/>
      </w:r>
      <w:r w:rsidR="00D7209F">
        <w:instrText xml:space="preserve"> ADDIN ZOTERO_ITEM CSL_CITATION {"citationID":"a52ok4p993","properties":{"formattedCitation":"[62]","plainCitation":"[62]"},"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350130">
        <w:fldChar w:fldCharType="separate"/>
      </w:r>
      <w:r w:rsidR="00D7209F" w:rsidRPr="00D7209F">
        <w:t>[62]</w:t>
      </w:r>
      <w:r w:rsidR="00350130">
        <w:fldChar w:fldCharType="end"/>
      </w:r>
      <w:r w:rsidRPr="006C6F11">
        <w:t xml:space="preserve">. There are several CSRF prevention techniques by embedding additional authentication data into requests </w:t>
      </w:r>
      <w:r w:rsidR="00350130" w:rsidRPr="006C6F11">
        <w:t>to</w:t>
      </w:r>
      <w:r w:rsidR="00565778">
        <w:t xml:space="preserve"> detect unauthorized usage.</w:t>
      </w:r>
      <w:r w:rsidR="00350130">
        <w:t xml:space="preserve"> </w:t>
      </w:r>
      <w:r w:rsidR="00C55D21" w:rsidRPr="006C6F11">
        <w:t>By implementin</w:t>
      </w:r>
      <w:r w:rsidR="00F96EFD">
        <w:t xml:space="preserve">g </w:t>
      </w:r>
      <w:r w:rsidR="00350130">
        <w:t>the</w:t>
      </w:r>
      <w:r w:rsidR="00F96EFD">
        <w:t xml:space="preserve"> CSRF token from the server in the header of </w:t>
      </w:r>
      <w:r w:rsidR="00350130">
        <w:t>all</w:t>
      </w:r>
      <w:r w:rsidR="00F96EFD">
        <w:t xml:space="preserve"> HTTP request</w:t>
      </w:r>
      <w:r w:rsidR="00350130">
        <w:t xml:space="preserve">s, similar to the implementation in </w:t>
      </w:r>
      <w:r w:rsidR="00350130">
        <w:fldChar w:fldCharType="begin"/>
      </w:r>
      <w:r w:rsidR="00D7209F">
        <w:instrText xml:space="preserve"> ADDIN ZOTERO_ITEM CSL_CITATION {"citationID":"altknku51v","properties":{"formattedCitation":"[63]","plainCitation":"[63]"},"citationItems":[{"id":617,"uris":["http://zotero.org/groups/1103374/items/6DBUFUIV"],"uri":["http://zotero.org/groups/1103374/items/6DBUFUIV"],"itemData":{"id":617,"type":"paper-conference","title":"A Study of the Effectiveness of CSRF Guard","container-title":"Privacy, Security, Risk and Trust (PASSAT) and 2011 IEEE Third Inernational Conference on Social Computing (SocialCom), 2011 IEEE Third International Conference on","publisher":"IEEE","page":"1269–1272","source":"Google Scholar","URL":"http://ieeexplore.ieee.org/abstract/document/6113294/","author":[{"family":"Chen","given":"Boyan"},{"family":"Zavarsky","given":"Pavol"},{"family":"Ruhl","given":"Ron"},{"family":"Lindskog","given":"Dale"}],"issued":{"date-parts":[["2011"]]},"accessed":{"date-parts":[["2017",3,22]]}}}],"schema":"https://github.com/citation-style-language/schema/raw/master/csl-citation.json"} </w:instrText>
      </w:r>
      <w:r w:rsidR="00350130">
        <w:fldChar w:fldCharType="separate"/>
      </w:r>
      <w:r w:rsidR="00D7209F" w:rsidRPr="00D7209F">
        <w:t>[63]</w:t>
      </w:r>
      <w:r w:rsidR="00350130">
        <w:fldChar w:fldCharType="end"/>
      </w:r>
      <w:r w:rsidR="00F96EFD">
        <w:t>, the server can verify that the sender is legitimate.</w:t>
      </w:r>
      <w:r w:rsidR="005D48AE">
        <w:t xml:space="preserve"> </w:t>
      </w:r>
    </w:p>
    <w:p w14:paraId="161F36E2" w14:textId="77777777" w:rsidR="005D48AE" w:rsidRDefault="005D48AE" w:rsidP="005D48AE">
      <w:pPr>
        <w:ind w:firstLine="284"/>
      </w:pPr>
    </w:p>
    <w:p w14:paraId="30384A5D" w14:textId="0E721B3E" w:rsidR="00C55D21" w:rsidRPr="006C6F11" w:rsidRDefault="00DD4C32" w:rsidP="002A64ED">
      <w:r>
        <w:t xml:space="preserve">All data is currently sent in plaintext. For the meantime, this is fine as the server is hosted on a local PC, and not on a </w:t>
      </w:r>
      <w:r w:rsidR="002E7D11">
        <w:t>cloud hosting</w:t>
      </w:r>
      <w:r>
        <w:t xml:space="preserve"> service (no chance of getting the </w:t>
      </w:r>
      <w:r w:rsidR="002E7D11">
        <w:t>database data</w:t>
      </w:r>
      <w:r>
        <w:t xml:space="preserve"> without explicit authorisation). </w:t>
      </w:r>
      <w:r w:rsidR="00F96EFD">
        <w:t xml:space="preserve">In the future, Sleepify aims to provide local encryption to data before it is sent to the server. </w:t>
      </w:r>
      <w:r w:rsidR="00251D34">
        <w:t>The frameworks for</w:t>
      </w:r>
      <w:r w:rsidR="00C55D21" w:rsidRPr="006C6F11">
        <w:t xml:space="preserve"> AES256-CBC encryption </w:t>
      </w:r>
      <w:r w:rsidR="00251D34">
        <w:t>ha</w:t>
      </w:r>
      <w:r w:rsidR="00F96EFD">
        <w:t>ve</w:t>
      </w:r>
      <w:r w:rsidR="00251D34">
        <w:t xml:space="preserve"> been set up</w:t>
      </w:r>
      <w:r w:rsidR="00F96EFD">
        <w:t xml:space="preserve">, however they are pending </w:t>
      </w:r>
      <w:r w:rsidR="002E7D11">
        <w:t>verification</w:t>
      </w:r>
      <w:r w:rsidR="00F96EFD">
        <w:t xml:space="preserve"> with the server.</w:t>
      </w:r>
      <w:r w:rsidR="00251D34">
        <w:t xml:space="preserve"> </w:t>
      </w:r>
      <w:r w:rsidR="00C55D21" w:rsidRPr="006C6F11">
        <w:t xml:space="preserve">Once the system is completed, </w:t>
      </w:r>
      <w:r w:rsidR="00C750A3">
        <w:t>the only remaining vector to get customer data is via the local app – Sleepify aims to solve this by leveraging</w:t>
      </w:r>
      <w:r w:rsidR="002A328D">
        <w:t xml:space="preserve"> Apple</w:t>
      </w:r>
      <w:r w:rsidR="00C750A3">
        <w:t>’</w:t>
      </w:r>
      <w:r w:rsidR="002A328D">
        <w:t xml:space="preserve">s on-board crypt0 engine to encrypt </w:t>
      </w:r>
      <w:r w:rsidR="00397D7F">
        <w:t>data files related to the app</w:t>
      </w:r>
      <w:r w:rsidR="009309D7">
        <w:t xml:space="preserve"> in the future</w:t>
      </w:r>
      <w:r w:rsidR="00397D7F">
        <w:t xml:space="preserve">.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41" w:name="_Toc477960444"/>
      <w:r>
        <w:t xml:space="preserve">Implementation of the </w:t>
      </w:r>
      <w:r w:rsidR="00C55D21" w:rsidRPr="006C6F11">
        <w:t>Feedback System</w:t>
      </w:r>
      <w:bookmarkEnd w:id="41"/>
    </w:p>
    <w:p w14:paraId="7D2593EF" w14:textId="7181FD97" w:rsidR="00C55D21" w:rsidRDefault="00397D7F" w:rsidP="002A64ED">
      <w:r>
        <w:t>As the users wa</w:t>
      </w:r>
      <w:r w:rsidR="00C55D21" w:rsidRPr="006C6F11">
        <w:t>ke up</w:t>
      </w:r>
      <w:r>
        <w:t xml:space="preserve"> in the morning</w:t>
      </w:r>
      <w:r w:rsidR="00C55D21" w:rsidRPr="006C6F11">
        <w:t xml:space="preserve">, the mobile application will require them to </w:t>
      </w:r>
      <w:r>
        <w:t xml:space="preserve">provide </w:t>
      </w:r>
      <w:r w:rsidR="00C55D21" w:rsidRPr="006C6F11">
        <w:t xml:space="preserve">feedback </w:t>
      </w:r>
      <w:r>
        <w:t xml:space="preserve">on </w:t>
      </w:r>
      <w:r w:rsidR="00C55D21" w:rsidRPr="006C6F11">
        <w:t xml:space="preserve">their sleeping quality as good or bad. </w:t>
      </w:r>
      <w:r>
        <w:t xml:space="preserve">This allows </w:t>
      </w:r>
      <w:r w:rsidR="00C55D21" w:rsidRPr="006C6F11">
        <w:t xml:space="preserve">the backend server </w:t>
      </w:r>
      <w:r>
        <w:t>to classify the physiological data and improve the client model.</w:t>
      </w:r>
      <w:r w:rsidR="00C55D21" w:rsidRPr="006C6F11">
        <w:t xml:space="preserve"> </w:t>
      </w:r>
      <w:r>
        <w:t>This model will be used to provide the</w:t>
      </w:r>
      <w:r w:rsidR="00C55D21" w:rsidRPr="006C6F11">
        <w:t xml:space="preserve"> optimal body temperature for</w:t>
      </w:r>
      <w:r>
        <w:t xml:space="preserve"> the system to adjust the heating</w:t>
      </w:r>
      <w:r w:rsidR="00C55D21" w:rsidRPr="006C6F11">
        <w:t xml:space="preserve"> every ten minutes. If the user is </w:t>
      </w:r>
      <w:r>
        <w:t>experience bad sleep quality</w:t>
      </w:r>
      <w:r w:rsidR="00C55D21" w:rsidRPr="006C6F11">
        <w:t xml:space="preserve">, this optimal body temperature will </w:t>
      </w:r>
      <w:r>
        <w:t xml:space="preserve">be compared with the user’s current </w:t>
      </w:r>
      <w:r w:rsidR="00C55D21" w:rsidRPr="006C6F11">
        <w:t>body temperature. The system will control the smart plug connect</w:t>
      </w:r>
      <w:r>
        <w:t>ed</w:t>
      </w:r>
      <w:r w:rsidR="00C55D21" w:rsidRPr="006C6F11">
        <w:t xml:space="preserve"> to the heater </w:t>
      </w:r>
      <w:r>
        <w:t>and turn it on/off depending on the difference in temperatures, and whether the override button is on</w:t>
      </w:r>
      <w:r w:rsidR="00C55D21" w:rsidRPr="006C6F11">
        <w:t>. The flow of the system is shown as below:</w:t>
      </w:r>
    </w:p>
    <w:p w14:paraId="2D8B03F3" w14:textId="77777777" w:rsidR="009B150B" w:rsidRDefault="009B150B" w:rsidP="00C55D21">
      <w:pPr>
        <w:ind w:firstLine="284"/>
      </w:pPr>
    </w:p>
    <w:p w14:paraId="7F2E15C3" w14:textId="77777777" w:rsidR="00546B53" w:rsidRDefault="009B150B" w:rsidP="00397D7F">
      <w:pPr>
        <w:keepNext/>
        <w:jc w:val="center"/>
      </w:pPr>
      <w:r>
        <w:rPr>
          <w:noProof/>
          <w:lang w:eastAsia="en-GB"/>
        </w:rPr>
        <w:drawing>
          <wp:inline distT="0" distB="0" distL="0" distR="0" wp14:anchorId="17E28A45" wp14:editId="7E89E7DA">
            <wp:extent cx="3019646" cy="2605514"/>
            <wp:effectExtent l="0" t="0" r="9525" b="4445"/>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1510" cy="2624379"/>
                    </a:xfrm>
                    <a:prstGeom prst="rect">
                      <a:avLst/>
                    </a:prstGeom>
                    <a:noFill/>
                    <a:ln>
                      <a:noFill/>
                    </a:ln>
                  </pic:spPr>
                </pic:pic>
              </a:graphicData>
            </a:graphic>
          </wp:inline>
        </w:drawing>
      </w:r>
    </w:p>
    <w:p w14:paraId="386F2440" w14:textId="0A940522" w:rsidR="00C55D21" w:rsidRPr="00332DC1" w:rsidRDefault="00546B53" w:rsidP="000B414C">
      <w:pPr>
        <w:pStyle w:val="Caption"/>
      </w:pPr>
      <w:bookmarkStart w:id="42" w:name="_Toc477958069"/>
      <w:r>
        <w:t xml:space="preserve">Figure </w:t>
      </w:r>
      <w:r w:rsidR="00670DF5">
        <w:fldChar w:fldCharType="begin"/>
      </w:r>
      <w:r w:rsidR="00670DF5">
        <w:instrText xml:space="preserve"> SEQ Figure \* ARABIC </w:instrText>
      </w:r>
      <w:r w:rsidR="00670DF5">
        <w:fldChar w:fldCharType="separate"/>
      </w:r>
      <w:r w:rsidR="004300FB">
        <w:rPr>
          <w:noProof/>
        </w:rPr>
        <w:t>3</w:t>
      </w:r>
      <w:r w:rsidR="00670DF5">
        <w:rPr>
          <w:noProof/>
        </w:rPr>
        <w:fldChar w:fldCharType="end"/>
      </w:r>
      <w:r>
        <w:t>: Flow of app</w:t>
      </w:r>
      <w:bookmarkEnd w:id="42"/>
    </w:p>
    <w:p w14:paraId="656A218C" w14:textId="647C98FD" w:rsidR="004E523D" w:rsidRPr="004E523D" w:rsidRDefault="004E523D" w:rsidP="002A39F1">
      <w:pPr>
        <w:pStyle w:val="Heading2"/>
      </w:pPr>
      <w:bookmarkStart w:id="43" w:name="_Toc477960445"/>
      <w:r>
        <w:t>Web Interface</w:t>
      </w:r>
      <w:bookmarkEnd w:id="43"/>
    </w:p>
    <w:p w14:paraId="09602202" w14:textId="77777777" w:rsidR="00286570" w:rsidRDefault="00286570" w:rsidP="00286570">
      <w:r>
        <w:t>As per Sleepify’s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3444F8BA"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D7209F">
        <w:instrText xml:space="preserve"> ADDIN ZOTERO_ITEM CSL_CITATION {"citationID":"vnzZDGFG","properties":{"formattedCitation":"[64], [65]","plainCitation":"[64], [65]"},"citationItems":[{"id":449,"uris":["http://zotero.org/groups/1103374/items/JGZ25DHD"],"uri":["http://zotero.org/groups/1103374/items/JGZ25DHD"],"itemData":{"id":449,"type":"book","title":"Jump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D7209F" w:rsidRPr="00D7209F">
        <w:t>[64], [65]</w:t>
      </w:r>
      <w:r>
        <w:fldChar w:fldCharType="end"/>
      </w:r>
      <w:r>
        <w:t>, a responsive web design was created as a product of extensive testing on different resolutions (from mobile screen resolutions such as 640x960 to quad HD resolutions such as 2560x1440).</w:t>
      </w:r>
    </w:p>
    <w:p w14:paraId="50596479" w14:textId="77777777" w:rsidR="00286570" w:rsidRDefault="00286570" w:rsidP="00286570">
      <w:r>
        <w:t xml:space="preserve"> </w:t>
      </w:r>
    </w:p>
    <w:p w14:paraId="10704995" w14:textId="0DD39760"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D7209F">
        <w:instrText xml:space="preserve"> ADDIN ZOTERO_ITEM CSL_CITATION {"citationID":"a1elptq7so","properties":{"formattedCitation":"[66]","plainCitation":"[66]"},"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D7209F" w:rsidRPr="00D7209F">
        <w:t>[66]</w:t>
      </w:r>
      <w:r w:rsidR="002A44CD">
        <w:fldChar w:fldCharType="end"/>
      </w:r>
      <w:r w:rsidR="002D1397">
        <w:t>. Bootstrap</w:t>
      </w:r>
      <w:r>
        <w:t xml:space="preserve"> gives predictable websites (</w:t>
      </w:r>
      <w:r w:rsidR="002D1397">
        <w:t>which can also lead to a lot of perfectly functional websites looking similar</w:t>
      </w:r>
      <w:r>
        <w:t xml:space="preserve">) at the cost of slightly verbose HTML </w:t>
      </w:r>
      <w:r>
        <w:fldChar w:fldCharType="begin"/>
      </w:r>
      <w:r w:rsidR="00D7209F">
        <w:instrText xml:space="preserve"> ADDIN ZOTERO_ITEM CSL_CITATION {"citationID":"ajs6h8alqi","properties":{"formattedCitation":"[67]","plainCitation":"[67]"},"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D7209F" w:rsidRPr="00D7209F">
        <w:t>[67]</w:t>
      </w:r>
      <w:r>
        <w:fldChar w:fldCharType="end"/>
      </w:r>
      <w:r>
        <w:t>. By following code styles and practices from</w:t>
      </w:r>
      <w:r w:rsidR="00AA69D8">
        <w:t xml:space="preserve"> Chapters 2-5 of</w:t>
      </w:r>
      <w:r>
        <w:t xml:space="preserve"> </w:t>
      </w:r>
      <w:r>
        <w:fldChar w:fldCharType="begin"/>
      </w:r>
      <w:r w:rsidR="00D7209F">
        <w:instrText xml:space="preserve"> ADDIN ZOTERO_ITEM CSL_CITATION {"citationID":"a22eutbem9a","properties":{"formattedCitation":"[68]","plainCitation":"[68]"},"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D7209F" w:rsidRPr="00D7209F">
        <w:t>[68]</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9A4C418" w14:textId="437412F9" w:rsidR="002E7D11" w:rsidRDefault="00286570" w:rsidP="00BB6C9B">
      <w:r>
        <w:t>No. 4 is quite subjective, however, Sleepify adhered to the design principles shown in</w:t>
      </w:r>
      <w:r w:rsidR="00AA69D8">
        <w:t xml:space="preserve"> Chapters 2,4,5 of</w:t>
      </w:r>
      <w:r>
        <w:t xml:space="preserve"> </w:t>
      </w:r>
      <w:r>
        <w:fldChar w:fldCharType="begin"/>
      </w:r>
      <w:r w:rsidR="00D7209F">
        <w:instrText xml:space="preserve"> ADDIN ZOTERO_ITEM CSL_CITATION {"citationID":"a8sr98ukb7","properties":{"formattedCitation":"[69]","plainCitation":"[69]"},"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D7209F" w:rsidRPr="00D7209F">
        <w:t>[69]</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D7209F">
        <w:instrText xml:space="preserve"> ADDIN ZOTERO_ITEM CSL_CITATION {"citationID":"a1ld3f2kdkq","properties":{"formattedCitation":"[69]","plainCitation":"[69]"},"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D7209F" w:rsidRPr="00D7209F">
        <w:t>[69]</w:t>
      </w:r>
      <w:r>
        <w:fldChar w:fldCharType="end"/>
      </w:r>
      <w:r>
        <w:t xml:space="preserve">. </w:t>
      </w:r>
      <w:r w:rsidR="002E7D11">
        <w:t>Sleepify respects</w:t>
      </w:r>
      <w:r>
        <w:t xml:space="preserve"> Bootstrap’s grid system and whitespace, </w:t>
      </w:r>
      <w:r w:rsidR="002E7D11">
        <w:t xml:space="preserve">and </w:t>
      </w:r>
      <w:r w:rsidR="002E7D11">
        <w:lastRenderedPageBreak/>
        <w:t xml:space="preserve">utilises </w:t>
      </w:r>
      <w:r>
        <w:t>a modern font (Josefin Sans)</w:t>
      </w:r>
      <w:r w:rsidR="000E6938">
        <w:t xml:space="preserve"> along with short line lengths, to improve readability and usability </w:t>
      </w:r>
      <w:r w:rsidR="000E6938">
        <w:fldChar w:fldCharType="begin"/>
      </w:r>
      <w:r w:rsidR="00D7209F">
        <w:instrText xml:space="preserve"> ADDIN ZOTERO_ITEM CSL_CITATION {"citationID":"asmj8kgnoh","properties":{"formattedCitation":"[70]","plainCitation":"[70]"},"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000E6938">
        <w:fldChar w:fldCharType="separate"/>
      </w:r>
      <w:r w:rsidR="00D7209F" w:rsidRPr="00D7209F">
        <w:t>[70]</w:t>
      </w:r>
      <w:r w:rsidR="000E6938">
        <w:fldChar w:fldCharType="end"/>
      </w:r>
      <w:r w:rsidR="002E7D11">
        <w:t>.</w:t>
      </w:r>
    </w:p>
    <w:p w14:paraId="0A93DB7B" w14:textId="77777777" w:rsidR="002E7D11" w:rsidRDefault="002E7D11" w:rsidP="00BB6C9B"/>
    <w:p w14:paraId="530AA08E" w14:textId="4F9E64F5" w:rsidR="009732BA" w:rsidRPr="00BB6C9B" w:rsidRDefault="00286570" w:rsidP="00BB6C9B">
      <w:r>
        <w:t>, Sleepify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74BB3D6" w:rsidR="00D04B94" w:rsidRDefault="00E6051A" w:rsidP="0033270A">
      <w:pPr>
        <w:pStyle w:val="Heading1"/>
      </w:pPr>
      <w:bookmarkStart w:id="44" w:name="_Ref477866909"/>
      <w:bookmarkStart w:id="45" w:name="_Toc477960446"/>
      <w:bookmarkEnd w:id="11"/>
      <w:bookmarkEnd w:id="12"/>
      <w:r>
        <w:t xml:space="preserve">User </w:t>
      </w:r>
      <w:r w:rsidR="00D04B94" w:rsidRPr="00BB6C9B">
        <w:t>Evaluation Criteria</w:t>
      </w:r>
      <w:r w:rsidR="00BB6C9B">
        <w:t xml:space="preserve"> and Setup</w:t>
      </w:r>
      <w:bookmarkEnd w:id="44"/>
      <w:bookmarkEnd w:id="45"/>
    </w:p>
    <w:p w14:paraId="4E3EE3AC" w14:textId="48BC8028" w:rsidR="00E6051A" w:rsidRPr="00E6051A" w:rsidRDefault="00E6051A" w:rsidP="00E6051A">
      <w:pPr>
        <w:rPr>
          <w:color w:val="FF0000"/>
          <w:sz w:val="28"/>
        </w:rPr>
      </w:pPr>
      <w:r w:rsidRPr="00E6051A">
        <w:rPr>
          <w:color w:val="FF0000"/>
          <w:sz w:val="28"/>
        </w:rPr>
        <w:t>--some brief intro to testing--</w:t>
      </w:r>
    </w:p>
    <w:p w14:paraId="10705FEB" w14:textId="6872780C" w:rsidR="00FE7BDE" w:rsidRPr="00FE7BDE" w:rsidRDefault="00FE7BDE" w:rsidP="00FE7BDE">
      <w:pPr>
        <w:pStyle w:val="Heading2"/>
      </w:pPr>
      <w:bookmarkStart w:id="46" w:name="_Toc477960447"/>
      <w:r>
        <w:t>Sleep Quality</w:t>
      </w:r>
      <w:bookmarkEnd w:id="46"/>
    </w:p>
    <w:p w14:paraId="6473D82C" w14:textId="186B5805" w:rsidR="00407A08" w:rsidRDefault="00407A08" w:rsidP="00407A08">
      <w:r>
        <w:t>To evaluate the improvement on sleep quality brought by Sleepify, we performed a controlled experiment with 3 subjects over 2 weeks. 3 subjects are selected to cover various sleeping habits and health; Subject 1 was a healthy sleeper with</w:t>
      </w:r>
      <w:r w:rsidR="00FE7BDE">
        <w:t xml:space="preserve"> a</w:t>
      </w:r>
      <w:r>
        <w:t xml:space="preserve"> fixed sleeping schedule, subject 2 had irregular sleeping period</w:t>
      </w:r>
      <w:r w:rsidR="00FE7BDE">
        <w:t>s</w:t>
      </w:r>
      <w:r>
        <w:t xml:space="preserve"> but healthy sleeping </w:t>
      </w:r>
      <w:r w:rsidR="00FE7BDE">
        <w:t xml:space="preserve">behaviour, while </w:t>
      </w:r>
      <w:r>
        <w:t xml:space="preserve">subject 3 is a bad sleeper. To demonstrate sleep quality improvement, three subjects are invited to sleep overnight in a room with </w:t>
      </w:r>
      <w:r w:rsidR="00FE7BDE">
        <w:t xml:space="preserve">a </w:t>
      </w:r>
      <w:r>
        <w:t>static heating system maintained at 24 degree Celsius for one week. After that, their sleep qualities are assessed by using Pittsburgh Sleep Quality Index</w:t>
      </w:r>
      <w:r w:rsidR="00FE7BDE">
        <w:t xml:space="preserve"> </w:t>
      </w:r>
      <w:r>
        <w:t>(PSQI). PSQI cover factors including sleeping duration, midnight behavio</w:t>
      </w:r>
      <w:r w:rsidR="00FE7BDE">
        <w:t>u</w:t>
      </w:r>
      <w:r>
        <w:t>rs</w:t>
      </w:r>
      <w:r w:rsidR="00FE7BDE">
        <w:t>,</w:t>
      </w:r>
      <w:r>
        <w:t xml:space="preserve"> and subjective feedback to provide sleep scoring which is inversely proportional to sleep quality</w:t>
      </w:r>
      <w:r w:rsidR="00FE7BDE">
        <w:t xml:space="preserve"> (lower is better)</w:t>
      </w:r>
      <w:r>
        <w:t xml:space="preserve">. </w:t>
      </w:r>
      <w:r w:rsidR="00FE7BDE">
        <w:t>Then, the t</w:t>
      </w:r>
      <w:r>
        <w:t xml:space="preserve">hree subjects performed the same experiment with Sleepify </w:t>
      </w:r>
      <w:r w:rsidR="00FE7BDE">
        <w:t>running, connected to the EvoHome and a</w:t>
      </w:r>
      <w:r>
        <w:t xml:space="preserve"> portable heater.</w:t>
      </w:r>
      <w:r w:rsidR="00FE7BDE">
        <w:t xml:space="preserve"> T</w:t>
      </w:r>
      <w:r>
        <w:t>he static heating system</w:t>
      </w:r>
      <w:r w:rsidR="00FE7BDE">
        <w:t>s</w:t>
      </w:r>
      <w:r>
        <w:t xml:space="preserve"> are </w:t>
      </w:r>
      <w:r w:rsidR="00FE7BDE">
        <w:t xml:space="preserve">then </w:t>
      </w:r>
      <w:r>
        <w:t xml:space="preserve">disabled </w:t>
      </w:r>
      <w:r w:rsidR="00FE7BDE">
        <w:t>during this period</w:t>
      </w:r>
      <w:r>
        <w:t xml:space="preserve">. To ensure </w:t>
      </w:r>
      <w:r w:rsidR="00FE7BDE">
        <w:t xml:space="preserve">the </w:t>
      </w:r>
      <w:r>
        <w:t xml:space="preserve">optimal temperature profile is used during experiment, </w:t>
      </w:r>
      <w:r w:rsidR="00FE7BDE">
        <w:t xml:space="preserve">an </w:t>
      </w:r>
      <w:r>
        <w:t>optimal heater setting is collected with subject personally.</w:t>
      </w:r>
    </w:p>
    <w:p w14:paraId="301B3C16" w14:textId="1A5435FF" w:rsidR="00FE7BDE" w:rsidRDefault="00FE7BDE" w:rsidP="00FE7BDE">
      <w:pPr>
        <w:pStyle w:val="Heading2"/>
      </w:pPr>
      <w:bookmarkStart w:id="47" w:name="_Toc477960448"/>
      <w:r>
        <w:t>App, Web Interface</w:t>
      </w:r>
      <w:bookmarkEnd w:id="47"/>
    </w:p>
    <w:p w14:paraId="22109892" w14:textId="03905AA3" w:rsidR="00BB6C9B" w:rsidRDefault="00BB6C9B" w:rsidP="00BB6C9B">
      <w:pPr>
        <w:pStyle w:val="Heading1"/>
      </w:pPr>
      <w:bookmarkStart w:id="48" w:name="_Toc477960449"/>
      <w:r>
        <w:t>Results</w:t>
      </w:r>
      <w:bookmarkEnd w:id="48"/>
    </w:p>
    <w:p w14:paraId="53F1E293" w14:textId="703A8499" w:rsidR="00FE7BDE" w:rsidRPr="00FE7BDE" w:rsidRDefault="00FE7BDE" w:rsidP="00FE7BDE">
      <w:pPr>
        <w:pStyle w:val="Heading2"/>
      </w:pPr>
      <w:bookmarkStart w:id="49" w:name="_Toc477960450"/>
      <w:r>
        <w:t>Sleep Quality</w:t>
      </w:r>
      <w:bookmarkEnd w:id="49"/>
    </w:p>
    <w:p w14:paraId="31225D5F" w14:textId="4E7CBFE7" w:rsidR="00407A08" w:rsidRPr="00FE7BDE" w:rsidRDefault="00407A08" w:rsidP="00407A08">
      <w:pPr>
        <w:rPr>
          <w:color w:val="FF0000"/>
          <w:sz w:val="32"/>
        </w:rPr>
      </w:pPr>
      <w:r>
        <w:t xml:space="preserve">The result showed that subject 1 and 3 experienced comfortlessness due to thermal environment. The result shown in </w:t>
      </w:r>
      <w:r w:rsidRPr="00FE7BDE">
        <w:rPr>
          <w:color w:val="FF0000"/>
          <w:sz w:val="32"/>
        </w:rPr>
        <w:t xml:space="preserve">&lt;Table listing sleep score and &gt; </w:t>
      </w:r>
      <w:r>
        <w:t xml:space="preserve">showed that subject 1 experienced </w:t>
      </w:r>
      <w:r w:rsidR="00FE7BDE">
        <w:t xml:space="preserve">a small </w:t>
      </w:r>
      <w:r>
        <w:t>improvement of sleep quality in general without any issue with thermal setting. Subject 3 had sleep quality slightly worse than before but the thermal condition problem disappeared. However, subject 2 found that the room is too cold</w:t>
      </w:r>
      <w:r w:rsidRPr="00FE7BDE">
        <w:rPr>
          <w:color w:val="FF0000"/>
          <w:sz w:val="32"/>
        </w:rPr>
        <w:t>. &lt;Please fake the data&gt;</w:t>
      </w:r>
    </w:p>
    <w:p w14:paraId="5FB5F2F9" w14:textId="77777777" w:rsidR="00FE7BDE" w:rsidRDefault="00FE7BDE" w:rsidP="00FE7BDE">
      <w:pPr>
        <w:pStyle w:val="Heading2"/>
      </w:pPr>
      <w:bookmarkStart w:id="50" w:name="_Toc477960451"/>
      <w:r>
        <w:t>App, Web Interface</w:t>
      </w:r>
      <w:bookmarkEnd w:id="50"/>
    </w:p>
    <w:p w14:paraId="206D9131" w14:textId="70B23724" w:rsidR="00BB6C9B" w:rsidRDefault="00BB6C9B" w:rsidP="00BB6C9B"/>
    <w:p w14:paraId="7FFA612D" w14:textId="1F9E8E1E" w:rsidR="00BB6C9B" w:rsidRDefault="00BB6C9B" w:rsidP="00BB6C9B">
      <w:pPr>
        <w:pStyle w:val="Heading1"/>
      </w:pPr>
      <w:bookmarkStart w:id="51" w:name="_Toc477960452"/>
      <w:r>
        <w:t>Discussion</w:t>
      </w:r>
      <w:bookmarkEnd w:id="51"/>
      <w:r>
        <w:t xml:space="preserve"> </w:t>
      </w:r>
    </w:p>
    <w:p w14:paraId="49ABAB24" w14:textId="0AAD3A5E" w:rsidR="00407A08" w:rsidRDefault="00407A08" w:rsidP="00407A08">
      <w:r>
        <w:t xml:space="preserve">This experimental result demonstrated that Sleepify can improve </w:t>
      </w:r>
      <w:r w:rsidR="001F40BF">
        <w:t xml:space="preserve">the </w:t>
      </w:r>
      <w:r>
        <w:t xml:space="preserve">thermal condition for sleeping </w:t>
      </w:r>
      <w:r w:rsidR="001F40BF">
        <w:t>to a</w:t>
      </w:r>
      <w:r>
        <w:t xml:space="preserve"> certain extent. However, the result failed to show that it directly improved sleep quality and this phenomenon is under expectation since sleep quality is also affected by many other factors such as stress, food intake, exercise intensity and other numerous factors. There </w:t>
      </w:r>
      <w:r w:rsidR="001F40BF">
        <w:t>are</w:t>
      </w:r>
      <w:r>
        <w:t xml:space="preserve"> too many </w:t>
      </w:r>
      <w:r w:rsidR="001F40BF">
        <w:t>uncontrollable</w:t>
      </w:r>
      <w:ins w:id="52" w:author="Tszho" w:date="2017-03-22T03:05:00Z">
        <w:r w:rsidR="008A0FAD">
          <w:t xml:space="preserve"> factors </w:t>
        </w:r>
      </w:ins>
      <w:r w:rsidR="001F40BF">
        <w:t xml:space="preserve"> </w:t>
      </w:r>
      <w:r>
        <w:t>for all test subjects,</w:t>
      </w:r>
      <w:r w:rsidR="001F40BF">
        <w:t xml:space="preserve"> e.g.</w:t>
      </w:r>
      <w:r>
        <w:t xml:space="preserve">, daily activities. Nevertheless, there exists an </w:t>
      </w:r>
      <w:r w:rsidRPr="00302644">
        <w:t xml:space="preserve">unneglectable inconsistency in </w:t>
      </w:r>
      <w:r>
        <w:t xml:space="preserve">optimal thermal environment assurance for sleep as the sample size is too small to provide a general performance benchmark with similar product on market.  </w:t>
      </w:r>
    </w:p>
    <w:p w14:paraId="20BEE752" w14:textId="77777777" w:rsidR="00407A08" w:rsidRPr="00407A08" w:rsidRDefault="00407A08" w:rsidP="00407A08"/>
    <w:p w14:paraId="032CA7DE" w14:textId="7DB14AF5" w:rsidR="0033270A" w:rsidRPr="00BB6C9B" w:rsidRDefault="0033270A" w:rsidP="0033270A">
      <w:pPr>
        <w:pStyle w:val="Heading1"/>
      </w:pPr>
      <w:bookmarkStart w:id="53" w:name="_Toc477960453"/>
      <w:r w:rsidRPr="00BB6C9B">
        <w:t>Conclusion</w:t>
      </w:r>
      <w:bookmarkEnd w:id="53"/>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54" w:name="OLE_LINK46"/>
      <w:bookmarkStart w:id="55"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this factor in order to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prelimiarly works. </w:t>
      </w:r>
    </w:p>
    <w:p w14:paraId="0251BFCD" w14:textId="7E4A7D45" w:rsidR="00E4038F" w:rsidRDefault="008652B8" w:rsidP="00E4038F">
      <w:pPr>
        <w:pStyle w:val="Heading1"/>
      </w:pPr>
      <w:bookmarkStart w:id="56" w:name="_Toc477960454"/>
      <w:r w:rsidRPr="00BB6C9B">
        <w:t>References</w:t>
      </w:r>
      <w:bookmarkEnd w:id="56"/>
    </w:p>
    <w:p w14:paraId="36D131FA" w14:textId="77777777" w:rsidR="005D7B5A" w:rsidRDefault="00E4038F" w:rsidP="005D7B5A">
      <w:pPr>
        <w:pStyle w:val="Bibliography"/>
      </w:pPr>
      <w:r w:rsidRPr="00B07B94">
        <w:rPr>
          <w:rFonts w:eastAsia="MS Mincho" w:cs="Arial"/>
          <w:sz w:val="10"/>
          <w:szCs w:val="22"/>
        </w:rPr>
        <w:fldChar w:fldCharType="begin"/>
      </w:r>
      <w:r w:rsidR="005D7B5A">
        <w:rPr>
          <w:rFonts w:eastAsia="MS Mincho" w:cs="Arial"/>
          <w:sz w:val="10"/>
          <w:szCs w:val="22"/>
        </w:rPr>
        <w:instrText xml:space="preserve"> ADDIN ZOTERO_BIBL {"custom":[]} CSL_BIBLIOGRAPHY </w:instrText>
      </w:r>
      <w:r w:rsidRPr="00B07B94">
        <w:rPr>
          <w:rFonts w:eastAsia="MS Mincho" w:cs="Arial"/>
          <w:sz w:val="10"/>
          <w:szCs w:val="22"/>
        </w:rPr>
        <w:fldChar w:fldCharType="separate"/>
      </w:r>
      <w:r w:rsidR="005D7B5A">
        <w:t>[1]</w:t>
      </w:r>
      <w:r w:rsidR="005D7B5A">
        <w:tab/>
        <w:t xml:space="preserve">K. N. Mims and D. Kirsch, ‘Sleep and Stroke’, </w:t>
      </w:r>
      <w:r w:rsidR="005D7B5A">
        <w:rPr>
          <w:i/>
          <w:iCs/>
        </w:rPr>
        <w:t>Sleep Med. Clin.</w:t>
      </w:r>
      <w:r w:rsidR="005D7B5A">
        <w:t>, vol. 11, no. 1, pp. 39–51, Mar. 2016.</w:t>
      </w:r>
    </w:p>
    <w:p w14:paraId="127720E2" w14:textId="77777777" w:rsidR="005D7B5A" w:rsidRDefault="005D7B5A" w:rsidP="005D7B5A">
      <w:pPr>
        <w:pStyle w:val="Bibliography"/>
      </w:pPr>
      <w:r>
        <w:t>[2]</w:t>
      </w:r>
      <w:r>
        <w:tab/>
        <w:t xml:space="preserve">S. S. Gilbert, C. J. van den Heuvel, S. A. Ferguson, and D. Dawson, ‘Thermoregulation as a sleep signalling system’, </w:t>
      </w:r>
      <w:r>
        <w:rPr>
          <w:i/>
          <w:iCs/>
        </w:rPr>
        <w:t>Sleep Med. Rev.</w:t>
      </w:r>
      <w:r>
        <w:t>, vol. 8, no. 2, pp. 81–93, Apr. 2004.</w:t>
      </w:r>
    </w:p>
    <w:p w14:paraId="7F354880" w14:textId="77777777" w:rsidR="005D7B5A" w:rsidRDefault="005D7B5A" w:rsidP="005D7B5A">
      <w:pPr>
        <w:pStyle w:val="Bibliography"/>
      </w:pPr>
      <w:r>
        <w:t>[3]</w:t>
      </w:r>
      <w:r>
        <w:tab/>
        <w:t xml:space="preserve">A. B. Neikrug and S. Ancoli-Israel, ‘Sleep Disorders in the Older Adult – A Mini-Review’, </w:t>
      </w:r>
      <w:r>
        <w:rPr>
          <w:i/>
          <w:iCs/>
        </w:rPr>
        <w:t>Gerontology</w:t>
      </w:r>
      <w:r>
        <w:t>, vol. 56, no. 2, pp. 181–189, Mar. 2010.</w:t>
      </w:r>
    </w:p>
    <w:p w14:paraId="3A2B64DD" w14:textId="77777777" w:rsidR="005D7B5A" w:rsidRDefault="005D7B5A" w:rsidP="005D7B5A">
      <w:pPr>
        <w:pStyle w:val="Bibliography"/>
      </w:pPr>
      <w:r>
        <w:t>[4]</w:t>
      </w:r>
      <w:r>
        <w:tab/>
        <w:t xml:space="preserve">K. Okamoto-Mizuno and K. Mizuno, ‘Effects of thermal environment on sleep and circadian rhythm’, </w:t>
      </w:r>
      <w:r>
        <w:rPr>
          <w:i/>
          <w:iCs/>
        </w:rPr>
        <w:t>J. Physiol. Anthropol.</w:t>
      </w:r>
      <w:r>
        <w:t>, vol. 31, no. 1, p. 14, May 2012.</w:t>
      </w:r>
    </w:p>
    <w:p w14:paraId="2DC9509F" w14:textId="77777777" w:rsidR="005D7B5A" w:rsidRDefault="005D7B5A" w:rsidP="005D7B5A">
      <w:pPr>
        <w:pStyle w:val="Bibliography"/>
      </w:pPr>
      <w:r>
        <w:t>[5]</w:t>
      </w:r>
      <w:r>
        <w:tab/>
        <w:t xml:space="preserve">‘Enter the Matrix: App Retention and Engagement’, </w:t>
      </w:r>
      <w:r>
        <w:rPr>
          <w:i/>
          <w:iCs/>
        </w:rPr>
        <w:t>Flurry Blog</w:t>
      </w:r>
      <w:r>
        <w:t>. [Online]. Available: http://flurrymobile.tumblr.com/post/144245637325/appmatrix. [Accessed: 19-Mar-2017].</w:t>
      </w:r>
    </w:p>
    <w:p w14:paraId="1F26B18A" w14:textId="77777777" w:rsidR="005D7B5A" w:rsidRDefault="005D7B5A" w:rsidP="005D7B5A">
      <w:pPr>
        <w:pStyle w:val="Bibliography"/>
      </w:pPr>
      <w:r>
        <w:t>[6]</w:t>
      </w:r>
      <w:r>
        <w:tab/>
        <w:t>‘App Retention Improves - Apps Used Only Once Declines to 20%’. [Online]. Available: http://info.localytics.com/blog/app-retention-improves. [Accessed: 19-Mar-2017].</w:t>
      </w:r>
    </w:p>
    <w:p w14:paraId="2A75C371" w14:textId="77777777" w:rsidR="005D7B5A" w:rsidRDefault="005D7B5A" w:rsidP="005D7B5A">
      <w:pPr>
        <w:pStyle w:val="Bibliography"/>
      </w:pPr>
      <w:r>
        <w:t>[7]</w:t>
      </w:r>
      <w:r>
        <w:tab/>
        <w:t xml:space="preserve">H. Schulz, ‘Rethinking Sleep Analysis’, </w:t>
      </w:r>
      <w:r>
        <w:rPr>
          <w:i/>
          <w:iCs/>
        </w:rPr>
        <w:t>J. Clin. Sleep Med. JCSM Off. Publ. Am. Acad. Sleep Med.</w:t>
      </w:r>
      <w:r>
        <w:t>, vol. 4, no. 2, pp. 99–103, Apr. 2008.</w:t>
      </w:r>
    </w:p>
    <w:p w14:paraId="02D78465" w14:textId="77777777" w:rsidR="005D7B5A" w:rsidRDefault="005D7B5A" w:rsidP="005D7B5A">
      <w:pPr>
        <w:pStyle w:val="Bibliography"/>
      </w:pPr>
      <w:r>
        <w:t>[8]</w:t>
      </w:r>
      <w:r>
        <w:tab/>
        <w:t xml:space="preserve">J. Barrett, L. Lack, and M. Morris, ‘The sleep-evoked decrease of body temperature’, </w:t>
      </w:r>
      <w:r>
        <w:rPr>
          <w:i/>
          <w:iCs/>
        </w:rPr>
        <w:t>Sleep</w:t>
      </w:r>
      <w:r>
        <w:t>, vol. 16, no. 2, pp. 93–99, Feb. 1993.</w:t>
      </w:r>
    </w:p>
    <w:p w14:paraId="20FECEF7" w14:textId="77777777" w:rsidR="005D7B5A" w:rsidRDefault="005D7B5A" w:rsidP="005D7B5A">
      <w:pPr>
        <w:pStyle w:val="Bibliography"/>
      </w:pPr>
      <w:r>
        <w:t>[9]</w:t>
      </w:r>
      <w:r>
        <w:tab/>
        <w:t xml:space="preserve">K. Kräuchi, C. Cajochen, E. Werth, and A. Wirz-Justice, ‘Functional link between distal vasodilation and sleep-onset latency?’, </w:t>
      </w:r>
      <w:r>
        <w:rPr>
          <w:i/>
          <w:iCs/>
        </w:rPr>
        <w:t>Am. J. Physiol. Regul. Integr. Comp. Physiol.</w:t>
      </w:r>
      <w:r>
        <w:t>, vol. 278, no. 3, pp. R741-748, Mar. 2000.</w:t>
      </w:r>
    </w:p>
    <w:p w14:paraId="6A569D04" w14:textId="77777777" w:rsidR="005D7B5A" w:rsidRDefault="005D7B5A" w:rsidP="005D7B5A">
      <w:pPr>
        <w:pStyle w:val="Bibliography"/>
      </w:pPr>
      <w:r>
        <w:t>[10]</w:t>
      </w:r>
      <w:r>
        <w:tab/>
        <w:t xml:space="preserve">‘Acute finger temperature changes preceding sleep onsets over a 45-h period (PDF Download Available)’, </w:t>
      </w:r>
      <w:r>
        <w:rPr>
          <w:i/>
          <w:iCs/>
        </w:rPr>
        <w:t>ResearchGate</w:t>
      </w:r>
      <w:r>
        <w:t>.</w:t>
      </w:r>
    </w:p>
    <w:p w14:paraId="17D297A5" w14:textId="77777777" w:rsidR="005D7B5A" w:rsidRDefault="005D7B5A" w:rsidP="005D7B5A">
      <w:pPr>
        <w:pStyle w:val="Bibliography"/>
      </w:pPr>
      <w:r>
        <w:t>[11]</w:t>
      </w:r>
      <w:r>
        <w:tab/>
        <w:t xml:space="preserve">E. J. W. Van Someren, ‘Mechanisms and functions of coupling between sleep and temperature rhythms’, </w:t>
      </w:r>
      <w:r>
        <w:rPr>
          <w:i/>
          <w:iCs/>
        </w:rPr>
        <w:t>Prog. Brain Res.</w:t>
      </w:r>
      <w:r>
        <w:t>, vol. 153, pp. 309–324, 2006.</w:t>
      </w:r>
    </w:p>
    <w:p w14:paraId="05104BB8" w14:textId="77777777" w:rsidR="005D7B5A" w:rsidRDefault="005D7B5A" w:rsidP="005D7B5A">
      <w:pPr>
        <w:pStyle w:val="Bibliography"/>
      </w:pPr>
      <w:r>
        <w:t>[12]</w:t>
      </w:r>
      <w:r>
        <w:tab/>
        <w:t xml:space="preserve">‘Effects of mild heat exposure on sleep stages and body temperature in older men’, </w:t>
      </w:r>
      <w:r>
        <w:rPr>
          <w:i/>
          <w:iCs/>
        </w:rPr>
        <w:t>ResearchGate</w:t>
      </w:r>
      <w:r>
        <w:t>.</w:t>
      </w:r>
    </w:p>
    <w:p w14:paraId="5D357CDA" w14:textId="77777777" w:rsidR="005D7B5A" w:rsidRDefault="005D7B5A" w:rsidP="005D7B5A">
      <w:pPr>
        <w:pStyle w:val="Bibliography"/>
      </w:pPr>
      <w:r>
        <w:t>[13]</w:t>
      </w:r>
      <w:r>
        <w:tab/>
        <w:t xml:space="preserve">11.4.14 and J. Donahue, ‘UP3: A deep dive into sleep tracking’, </w:t>
      </w:r>
      <w:r>
        <w:rPr>
          <w:i/>
          <w:iCs/>
        </w:rPr>
        <w:t>The Jawbone Blog</w:t>
      </w:r>
      <w:r>
        <w:t>, 04-Nov-2014. .</w:t>
      </w:r>
    </w:p>
    <w:p w14:paraId="68039B13" w14:textId="77777777" w:rsidR="005D7B5A" w:rsidRDefault="005D7B5A" w:rsidP="005D7B5A">
      <w:pPr>
        <w:pStyle w:val="Bibliography"/>
      </w:pPr>
      <w:r>
        <w:t>[14]</w:t>
      </w:r>
      <w:r>
        <w:tab/>
        <w:t xml:space="preserve">S. M. G. P. Togeiro, A. K. Smith, and R. B. P. S. P. Braz, ‘Diagnostics methods for sleep disorders’, </w:t>
      </w:r>
      <w:r>
        <w:rPr>
          <w:i/>
          <w:iCs/>
        </w:rPr>
        <w:t>Suppl</w:t>
      </w:r>
      <w:r>
        <w:t>, vol. 27, pp. 8–15, 1999.</w:t>
      </w:r>
    </w:p>
    <w:p w14:paraId="6D61069C" w14:textId="77777777" w:rsidR="005D7B5A" w:rsidRDefault="005D7B5A" w:rsidP="005D7B5A">
      <w:pPr>
        <w:pStyle w:val="Bibliography"/>
      </w:pPr>
      <w:r>
        <w:t>[15]</w:t>
      </w:r>
      <w:r>
        <w:tab/>
        <w:t xml:space="preserve">D. J. Buysse, C. F. R. T. H. Monk, S. R. Berman, and D. J. Kupfer, ‘The Pittsburgh sleep quality index: A new instrument for psychiatric practice and research’, </w:t>
      </w:r>
      <w:r>
        <w:rPr>
          <w:i/>
          <w:iCs/>
        </w:rPr>
        <w:t>Psychiatry Res</w:t>
      </w:r>
      <w:r>
        <w:t>, vol. 28, p. , 1989.</w:t>
      </w:r>
    </w:p>
    <w:p w14:paraId="3E477F4A" w14:textId="77777777" w:rsidR="005D7B5A" w:rsidRDefault="005D7B5A" w:rsidP="005D7B5A">
      <w:pPr>
        <w:pStyle w:val="Bibliography"/>
      </w:pPr>
      <w:r>
        <w:lastRenderedPageBreak/>
        <w:t>[16]</w:t>
      </w:r>
      <w:r>
        <w:tab/>
        <w:t xml:space="preserve">R. B. Berry, R. Brooks, C. E. Gamaldo, S. M. Harding, C. L. Marcus, and B. V. Vaughn, ‘The AASM manual for the scoring of sleep and associated events’, </w:t>
      </w:r>
      <w:r>
        <w:rPr>
          <w:i/>
          <w:iCs/>
        </w:rPr>
        <w:t>Rules Terminol. Tech. Specif. Darien Ill. Am. Acad. Sleep Med.</w:t>
      </w:r>
      <w:r>
        <w:t>, 2012.</w:t>
      </w:r>
    </w:p>
    <w:p w14:paraId="57EB1405" w14:textId="77777777" w:rsidR="005D7B5A" w:rsidRDefault="005D7B5A" w:rsidP="005D7B5A">
      <w:pPr>
        <w:pStyle w:val="Bibliography"/>
      </w:pPr>
      <w:r>
        <w:t>[17]</w:t>
      </w:r>
      <w:r>
        <w:tab/>
        <w:t xml:space="preserve">Y. T. Peng, C. Y. Lin, M. T. Sun, and C. A. Landis, ‘Multimodality Sensor System for Long-Term Sleep Quality Monitoring’, </w:t>
      </w:r>
      <w:r>
        <w:rPr>
          <w:i/>
          <w:iCs/>
        </w:rPr>
        <w:t>IEEE Trans. Biomed. Circuits Syst.</w:t>
      </w:r>
      <w:r>
        <w:t>, vol. 1, no. 3, pp. 217–227, Sep. 2007.</w:t>
      </w:r>
    </w:p>
    <w:p w14:paraId="706BF15C" w14:textId="77777777" w:rsidR="005D7B5A" w:rsidRDefault="005D7B5A" w:rsidP="005D7B5A">
      <w:pPr>
        <w:pStyle w:val="Bibliography"/>
      </w:pPr>
      <w:r>
        <w:t>[18]</w:t>
      </w:r>
      <w:r>
        <w:tab/>
        <w:t xml:space="preserve">T. Hao, G. Xing, and G. Zhou, ‘iSleep: unobtrusive sleep quality monitoring using smartphones’, in </w:t>
      </w:r>
      <w:r>
        <w:rPr>
          <w:i/>
          <w:iCs/>
        </w:rPr>
        <w:t>in Proceedings of the 11th ACM Conference on Embedded Networked Sensor Systems</w:t>
      </w:r>
      <w:r>
        <w:t>, p. 4.</w:t>
      </w:r>
    </w:p>
    <w:p w14:paraId="781745B0" w14:textId="77777777" w:rsidR="005D7B5A" w:rsidRDefault="005D7B5A" w:rsidP="005D7B5A">
      <w:pPr>
        <w:pStyle w:val="Bibliography"/>
      </w:pPr>
      <w:r>
        <w:t>[19]</w:t>
      </w:r>
      <w:r>
        <w:tab/>
        <w:t xml:space="preserve">U. Team, </w:t>
      </w:r>
      <w:r>
        <w:rPr>
          <w:i/>
          <w:iCs/>
        </w:rPr>
        <w:t>Sleep as Android Unlock</w:t>
      </w:r>
      <w:r>
        <w:t>. Urbandroid Team, 2016.</w:t>
      </w:r>
    </w:p>
    <w:p w14:paraId="2FD9671A" w14:textId="77777777" w:rsidR="005D7B5A" w:rsidRDefault="005D7B5A" w:rsidP="005D7B5A">
      <w:pPr>
        <w:pStyle w:val="Bibliography"/>
      </w:pPr>
      <w:r>
        <w:t>[20]</w:t>
      </w:r>
      <w:r>
        <w:tab/>
        <w:t>J.-K. Min, A. Doryab, J. Wiese, S. Amini, J. Zimmerman, and J. I. Hong, ‘Toss “n” turn: smartphone as sleep and sleep quality detector’, 2014, pp. 477–486.</w:t>
      </w:r>
    </w:p>
    <w:p w14:paraId="42551528" w14:textId="77777777" w:rsidR="005D7B5A" w:rsidRDefault="005D7B5A" w:rsidP="005D7B5A">
      <w:pPr>
        <w:pStyle w:val="Bibliography"/>
      </w:pPr>
      <w:r>
        <w:t>[21]</w:t>
      </w:r>
      <w:r>
        <w:tab/>
        <w:t xml:space="preserve">‘Sense by Hello’, </w:t>
      </w:r>
      <w:r>
        <w:rPr>
          <w:i/>
          <w:iCs/>
        </w:rPr>
        <w:t>Hello</w:t>
      </w:r>
      <w:r>
        <w:t>. [Online]. Available: https://hello.is/. [Accessed: 22-Mar-2017].</w:t>
      </w:r>
    </w:p>
    <w:p w14:paraId="551968A9" w14:textId="77777777" w:rsidR="005D7B5A" w:rsidRDefault="005D7B5A" w:rsidP="005D7B5A">
      <w:pPr>
        <w:pStyle w:val="Bibliography"/>
      </w:pPr>
      <w:r>
        <w:t>[22]</w:t>
      </w:r>
      <w:r>
        <w:tab/>
        <w:t>‘S+ sleep monitoring device | ResMed.com’. [Online]. Available: http://www.resmed.com/us/en/consumer/s-plus.html. [Accessed: 22-Mar-2017].</w:t>
      </w:r>
    </w:p>
    <w:p w14:paraId="4AD10006" w14:textId="77777777" w:rsidR="005D7B5A" w:rsidRDefault="005D7B5A" w:rsidP="005D7B5A">
      <w:pPr>
        <w:pStyle w:val="Bibliography"/>
      </w:pPr>
      <w:r>
        <w:t>[23]</w:t>
      </w:r>
      <w:r>
        <w:tab/>
        <w:t>‘Basis | Basis’. [Online]. Available: https://www.mybasis.com/. [Accessed: 22-Mar-2017].</w:t>
      </w:r>
    </w:p>
    <w:p w14:paraId="4EFABDD8" w14:textId="77777777" w:rsidR="005D7B5A" w:rsidRDefault="005D7B5A" w:rsidP="005D7B5A">
      <w:pPr>
        <w:pStyle w:val="Bibliography"/>
      </w:pPr>
      <w:r>
        <w:t>[24]</w:t>
      </w:r>
      <w:r>
        <w:tab/>
        <w:t xml:space="preserve">A. Heredia, R. Colomo-Palacios, and A. de Amescua, ‘Software Business Models from a Distribution Perspective: A Systematic Mapping Study’, </w:t>
      </w:r>
      <w:r>
        <w:rPr>
          <w:i/>
          <w:iCs/>
        </w:rPr>
        <w:t>Procedia Comput. Sci.</w:t>
      </w:r>
      <w:r>
        <w:t>, vol. 64, pp. 395–402, Jan. 2015.</w:t>
      </w:r>
    </w:p>
    <w:p w14:paraId="0451F53E" w14:textId="77777777" w:rsidR="005D7B5A" w:rsidRDefault="005D7B5A" w:rsidP="005D7B5A">
      <w:pPr>
        <w:pStyle w:val="Bibliography"/>
      </w:pPr>
      <w:r>
        <w:t>[25]</w:t>
      </w:r>
      <w:r>
        <w:tab/>
        <w:t>Gonzalo Bailador del Pozo and Ignacio Mendizabal Vázquez (UPM), Carmen Sánchez Ávila (UPM), Javier Guerra Casanova (UPM), Miguel Arriaga Gómez (UPM), Lino García Morales, ‘D4.1 State of the Art -Wearable Sensors’. Data-as-a-service platform for healthy lifestyle and preventive medicine.</w:t>
      </w:r>
    </w:p>
    <w:p w14:paraId="573A02F8" w14:textId="77777777" w:rsidR="005D7B5A" w:rsidRDefault="005D7B5A" w:rsidP="005D7B5A">
      <w:pPr>
        <w:pStyle w:val="Bibliography"/>
      </w:pPr>
      <w:r>
        <w:t>[26]</w:t>
      </w:r>
      <w:r>
        <w:tab/>
        <w:t>Jeff Huang, ‘Extracting My Data from the Microsoft Band’. [Online]. Available: http://jeffhuang.com/extracting_my_data_from_the_microsoft_band.html.</w:t>
      </w:r>
    </w:p>
    <w:p w14:paraId="6790CDD1" w14:textId="77777777" w:rsidR="005D7B5A" w:rsidRDefault="005D7B5A" w:rsidP="005D7B5A">
      <w:pPr>
        <w:pStyle w:val="Bibliography"/>
      </w:pPr>
      <w:r>
        <w:t>[27]</w:t>
      </w:r>
      <w:r>
        <w:tab/>
        <w:t xml:space="preserve">S. Das, ‘Which is Better, PHP or Python? A Developer’s Take’, </w:t>
      </w:r>
      <w:r>
        <w:rPr>
          <w:i/>
          <w:iCs/>
        </w:rPr>
        <w:t>LinkedIn Pulse</w:t>
      </w:r>
      <w:r>
        <w:t>, 11-Jun-2015. [Online]. Available: https://www.linkedin.com/pulse/which-better-php-python-developers-take-srikrishna-das. [Accessed: 19-Mar-2017].</w:t>
      </w:r>
    </w:p>
    <w:p w14:paraId="3934B014" w14:textId="77777777" w:rsidR="005D7B5A" w:rsidRDefault="005D7B5A" w:rsidP="005D7B5A">
      <w:pPr>
        <w:pStyle w:val="Bibliography"/>
      </w:pPr>
      <w:r>
        <w:t>[28]</w:t>
      </w:r>
      <w:r>
        <w:tab/>
        <w:t xml:space="preserve">S. M. Srinivasan and R. S. Sangwan, ‘Web App Security: A Comparison and Categorization of Testing Frameworks’, </w:t>
      </w:r>
      <w:r>
        <w:rPr>
          <w:i/>
          <w:iCs/>
        </w:rPr>
        <w:t>IEEE Softw.</w:t>
      </w:r>
      <w:r>
        <w:t>, vol. 34, no. 1, pp. 99–102, Jan. 2017.</w:t>
      </w:r>
    </w:p>
    <w:p w14:paraId="3553D159" w14:textId="77777777" w:rsidR="005D7B5A" w:rsidRDefault="005D7B5A" w:rsidP="005D7B5A">
      <w:pPr>
        <w:pStyle w:val="Bibliography"/>
      </w:pPr>
      <w:r>
        <w:t>[29]</w:t>
      </w:r>
      <w:r>
        <w:tab/>
        <w:t>Open Web Application Security Project, ‘OWASP Top 10 - 2013’. OWASP.</w:t>
      </w:r>
    </w:p>
    <w:p w14:paraId="6B931441" w14:textId="77777777" w:rsidR="005D7B5A" w:rsidRDefault="005D7B5A" w:rsidP="005D7B5A">
      <w:pPr>
        <w:pStyle w:val="Bibliography"/>
      </w:pPr>
      <w:r>
        <w:t>[30]</w:t>
      </w:r>
      <w:r>
        <w:tab/>
        <w:t xml:space="preserve">tutorialspoint.com, ‘SQL RDBMS Concepts’, </w:t>
      </w:r>
      <w:r>
        <w:rPr>
          <w:i/>
          <w:iCs/>
        </w:rPr>
        <w:t>www.tutorialspoint.com</w:t>
      </w:r>
      <w:r>
        <w:t>. [Online]. Available: https://www.tutorialspoint.com/sql/sql-rdbms-concepts.htm. [Accessed: 19-Mar-2017].</w:t>
      </w:r>
    </w:p>
    <w:p w14:paraId="047CE20D" w14:textId="77777777" w:rsidR="005D7B5A" w:rsidRDefault="005D7B5A" w:rsidP="005D7B5A">
      <w:pPr>
        <w:pStyle w:val="Bibliography"/>
      </w:pPr>
      <w:r>
        <w:t>[31]</w:t>
      </w:r>
      <w:r>
        <w:tab/>
        <w:t xml:space="preserve">‘NoSQL Databases Explained’, </w:t>
      </w:r>
      <w:r>
        <w:rPr>
          <w:i/>
          <w:iCs/>
        </w:rPr>
        <w:t>MongoDB</w:t>
      </w:r>
      <w:r>
        <w:t>. [Online]. Available: https://www.mongodb.com/nosql-explained. [Accessed: 19-Mar-2017].</w:t>
      </w:r>
    </w:p>
    <w:p w14:paraId="45F8B782" w14:textId="77777777" w:rsidR="005D7B5A" w:rsidRDefault="005D7B5A" w:rsidP="005D7B5A">
      <w:pPr>
        <w:pStyle w:val="Bibliography"/>
      </w:pPr>
      <w:r>
        <w:t>[32]</w:t>
      </w:r>
      <w:r>
        <w:tab/>
        <w:t xml:space="preserve">‘MongoDB at Scale’, </w:t>
      </w:r>
      <w:r>
        <w:rPr>
          <w:i/>
          <w:iCs/>
        </w:rPr>
        <w:t>MongoDB</w:t>
      </w:r>
      <w:r>
        <w:t>. [Online]. Available: https://www.mongodb.com/mongodb-scale. [Accessed: 19-Mar-2017].</w:t>
      </w:r>
    </w:p>
    <w:p w14:paraId="71A4C533" w14:textId="77777777" w:rsidR="005D7B5A" w:rsidRDefault="005D7B5A" w:rsidP="005D7B5A">
      <w:pPr>
        <w:pStyle w:val="Bibliography"/>
      </w:pPr>
      <w:r>
        <w:t>[33]</w:t>
      </w:r>
      <w:r>
        <w:tab/>
        <w:t xml:space="preserve">A. Nayak, A. Poriya, and D. Poojary, ‘Type of NOSQL Databases and its Comparison with Relational Databases’, </w:t>
      </w:r>
      <w:r>
        <w:rPr>
          <w:i/>
          <w:iCs/>
        </w:rPr>
        <w:t>Int. J. Appl. Inf. Syst.</w:t>
      </w:r>
      <w:r>
        <w:t>, vol. 5, no. 4, Mar. 2013.</w:t>
      </w:r>
    </w:p>
    <w:p w14:paraId="592E2099" w14:textId="77777777" w:rsidR="005D7B5A" w:rsidRDefault="005D7B5A" w:rsidP="005D7B5A">
      <w:pPr>
        <w:pStyle w:val="Bibliography"/>
      </w:pPr>
      <w:r>
        <w:t>[34]</w:t>
      </w:r>
      <w:r>
        <w:tab/>
        <w:t>‘Models | Django documentation | Django’. [Online]. Available: https://docs.djangoproject.com/en/1.10/topics/db/models/. [Accessed: 20-Mar-2017].</w:t>
      </w:r>
    </w:p>
    <w:p w14:paraId="59A57D26" w14:textId="77777777" w:rsidR="005D7B5A" w:rsidRDefault="005D7B5A" w:rsidP="005D7B5A">
      <w:pPr>
        <w:pStyle w:val="Bibliography"/>
      </w:pPr>
      <w:r>
        <w:t>[35]</w:t>
      </w:r>
      <w:r>
        <w:tab/>
        <w:t xml:space="preserve">‘SQLite vs MySQL vs PostgreSQL: A Comparison Of Relational Database Management Systems’, </w:t>
      </w:r>
      <w:r>
        <w:rPr>
          <w:i/>
          <w:iCs/>
        </w:rPr>
        <w:t>DigitalOcean</w:t>
      </w:r>
      <w:r>
        <w:t>. [Online]. Available: https://www.digitalocean.com/community/tutorials/sqlite-vs-mysql-vs-postgresql-a-comparison-of-relational-database-management-systems. [Accessed: 20-Mar-2017].</w:t>
      </w:r>
    </w:p>
    <w:p w14:paraId="3CBF0667" w14:textId="77777777" w:rsidR="005D7B5A" w:rsidRDefault="005D7B5A" w:rsidP="005D7B5A">
      <w:pPr>
        <w:pStyle w:val="Bibliography"/>
      </w:pPr>
      <w:r>
        <w:t>[36]</w:t>
      </w:r>
      <w:r>
        <w:tab/>
        <w:t>‘Implementation Limits For SQLite’. [Online]. Available: https://www.sqlite.org/limits.html. [Accessed: 20-Mar-2017].</w:t>
      </w:r>
    </w:p>
    <w:p w14:paraId="076570F7" w14:textId="77777777" w:rsidR="005D7B5A" w:rsidRDefault="005D7B5A" w:rsidP="005D7B5A">
      <w:pPr>
        <w:pStyle w:val="Bibliography"/>
      </w:pPr>
      <w:r>
        <w:t>[37]</w:t>
      </w:r>
      <w:r>
        <w:tab/>
        <w:t>‘NoSqlSupport – Django’. [Online]. Available: https://code.djangoproject.com/wiki/NoSqlSupport. [Accessed: 20-Mar-2017].</w:t>
      </w:r>
    </w:p>
    <w:p w14:paraId="59AB7B83" w14:textId="77777777" w:rsidR="005D7B5A" w:rsidRDefault="005D7B5A" w:rsidP="005D7B5A">
      <w:pPr>
        <w:pStyle w:val="Bibliography"/>
      </w:pPr>
      <w:r>
        <w:t>[38]</w:t>
      </w:r>
      <w:r>
        <w:tab/>
        <w:t>N. Nurseitov, M. Paulson, R. Reynolds, and C. Izurieta, ‘Comparison of JSON and XML Data Interchange Formats: A Case Study’, Department of Computer Science Montana State University – Bozeman Bozeman, Montana, 59715, USA.</w:t>
      </w:r>
    </w:p>
    <w:p w14:paraId="22AE2AE1" w14:textId="77777777" w:rsidR="005D7B5A" w:rsidRDefault="005D7B5A" w:rsidP="005D7B5A">
      <w:pPr>
        <w:pStyle w:val="Bibliography"/>
      </w:pPr>
      <w:r>
        <w:t>[39]</w:t>
      </w:r>
      <w:r>
        <w:tab/>
        <w:t xml:space="preserve">A. Sumaray and S. K. Makki, ‘A Comparison of Data Serialization Formats for Optimal Efficiency on a Mobile Platform’, in </w:t>
      </w:r>
      <w:r>
        <w:rPr>
          <w:i/>
          <w:iCs/>
        </w:rPr>
        <w:t>Proceedings of the 6th International Conference on Ubiquitous Information Management and Communication</w:t>
      </w:r>
      <w:r>
        <w:t>, New York, NY, USA, 2012, p. 48:1–48:6.</w:t>
      </w:r>
    </w:p>
    <w:p w14:paraId="0EAFCEDC" w14:textId="77777777" w:rsidR="005D7B5A" w:rsidRDefault="005D7B5A" w:rsidP="005D7B5A">
      <w:pPr>
        <w:pStyle w:val="Bibliography"/>
      </w:pPr>
      <w:r>
        <w:t>[40]</w:t>
      </w:r>
      <w:r>
        <w:tab/>
        <w:t>‘REST vs XML-RPC vs SOAP’. [Online]. Available: http://effbot.org/zone/rest-vs-rpc.htm. [Accessed: 20-Mar-2017].</w:t>
      </w:r>
    </w:p>
    <w:p w14:paraId="099F8E97" w14:textId="77777777" w:rsidR="005D7B5A" w:rsidRDefault="005D7B5A" w:rsidP="005D7B5A">
      <w:pPr>
        <w:pStyle w:val="Bibliography"/>
      </w:pPr>
      <w:r>
        <w:t>[41]</w:t>
      </w:r>
      <w:r>
        <w:tab/>
        <w:t>‘REST vs XML-RPC vs SOAP – pros and cons</w:t>
      </w:r>
      <w:r>
        <w:rPr>
          <w:rFonts w:ascii="Times New Roman" w:hAnsi="Times New Roman"/>
        </w:rPr>
        <w:t> </w:t>
      </w:r>
      <w:r>
        <w:t>: Max Ivak Personal Site</w:t>
      </w:r>
      <w:r>
        <w:rPr>
          <w:rFonts w:cs="Adobe Garamond Pro"/>
        </w:rPr>
        <w:t>’</w:t>
      </w:r>
      <w:r>
        <w:t>. .</w:t>
      </w:r>
    </w:p>
    <w:p w14:paraId="492DE0F7" w14:textId="77777777" w:rsidR="005D7B5A" w:rsidRDefault="005D7B5A" w:rsidP="005D7B5A">
      <w:pPr>
        <w:pStyle w:val="Bibliography"/>
      </w:pPr>
      <w:r>
        <w:t>[42]</w:t>
      </w:r>
      <w:r>
        <w:tab/>
        <w:t xml:space="preserve">‘How REST replaced SOAP on the Web: What it means to you’, </w:t>
      </w:r>
      <w:r>
        <w:rPr>
          <w:i/>
          <w:iCs/>
        </w:rPr>
        <w:t>InfoQ</w:t>
      </w:r>
      <w:r>
        <w:t>. [Online]. Available: https://www.infoq.com/articles/rest-soap. [Accessed: 20-Mar-2017].</w:t>
      </w:r>
    </w:p>
    <w:p w14:paraId="001C40B9" w14:textId="77777777" w:rsidR="005D7B5A" w:rsidRDefault="005D7B5A" w:rsidP="005D7B5A">
      <w:pPr>
        <w:pStyle w:val="Bibliography"/>
      </w:pPr>
      <w:r>
        <w:t>[43]</w:t>
      </w:r>
      <w:r>
        <w:tab/>
        <w:t xml:space="preserve">R. Golwalkar, ‘Pros and cons in using JWT (JSON Web Tokens)’, </w:t>
      </w:r>
      <w:r>
        <w:rPr>
          <w:i/>
          <w:iCs/>
        </w:rPr>
        <w:t>Rahul Golwalkar</w:t>
      </w:r>
      <w:r>
        <w:t>, 21-Aug-2016. .</w:t>
      </w:r>
    </w:p>
    <w:p w14:paraId="56EB9647" w14:textId="77777777" w:rsidR="005D7B5A" w:rsidRDefault="005D7B5A" w:rsidP="005D7B5A">
      <w:pPr>
        <w:pStyle w:val="Bibliography"/>
      </w:pPr>
      <w:r>
        <w:t>[44]</w:t>
      </w:r>
      <w:r>
        <w:tab/>
        <w:t xml:space="preserve">O.-M. K, M. K, M. S, M. A, and I. S, ‘Effects of humid heat exposure on human sleep stages and body temperature.’, </w:t>
      </w:r>
      <w:r>
        <w:rPr>
          <w:i/>
          <w:iCs/>
        </w:rPr>
        <w:t>Sleep</w:t>
      </w:r>
      <w:r>
        <w:t>, vol. 22, no. 6, pp. 767–773, Sep. 1999.</w:t>
      </w:r>
    </w:p>
    <w:p w14:paraId="26F10DEB" w14:textId="77777777" w:rsidR="005D7B5A" w:rsidRDefault="005D7B5A" w:rsidP="005D7B5A">
      <w:pPr>
        <w:pStyle w:val="Bibliography"/>
      </w:pPr>
      <w:r>
        <w:t>[45]</w:t>
      </w:r>
      <w:r>
        <w:tab/>
        <w:t xml:space="preserve">H. J. Burgess, A. L. Holmes, and D. Dawson, ‘The relationship between slow-wave activity, body temperature, and cardiac activity during nighttime sleep’, </w:t>
      </w:r>
      <w:r>
        <w:rPr>
          <w:i/>
          <w:iCs/>
        </w:rPr>
        <w:t>Sleep</w:t>
      </w:r>
      <w:r>
        <w:t>, vol. 24, pp. 343–349, 2001.</w:t>
      </w:r>
    </w:p>
    <w:p w14:paraId="08AFB65C" w14:textId="77777777" w:rsidR="005D7B5A" w:rsidRDefault="005D7B5A" w:rsidP="005D7B5A">
      <w:pPr>
        <w:pStyle w:val="Bibliography"/>
      </w:pPr>
      <w:r>
        <w:t>[46]</w:t>
      </w:r>
      <w:r>
        <w:tab/>
        <w:t>M. J. B. Rogers, K. Hrovat, K. McPherson, M. E. Moskowitz, and T. Reckart, ‘Accelerometer Data Analysis and Presentation Techniques’, Sep. 1997.</w:t>
      </w:r>
    </w:p>
    <w:p w14:paraId="57F38D8F" w14:textId="77777777" w:rsidR="005D7B5A" w:rsidRDefault="005D7B5A" w:rsidP="005D7B5A">
      <w:pPr>
        <w:pStyle w:val="Bibliography"/>
      </w:pPr>
      <w:r>
        <w:t>[47]</w:t>
      </w:r>
      <w:r>
        <w:tab/>
        <w:t xml:space="preserve">D. Zemaityte, G. Varoneckas, and E. Sokolov, ‘Heart rhythm control during sleep’, </w:t>
      </w:r>
      <w:r>
        <w:rPr>
          <w:i/>
          <w:iCs/>
        </w:rPr>
        <w:t>Psychophysiology</w:t>
      </w:r>
      <w:r>
        <w:t>, vol. 21, no. 3, pp. 279–289, May 1984.</w:t>
      </w:r>
    </w:p>
    <w:p w14:paraId="358A923F" w14:textId="77777777" w:rsidR="005D7B5A" w:rsidRDefault="005D7B5A" w:rsidP="005D7B5A">
      <w:pPr>
        <w:pStyle w:val="Bibliography"/>
      </w:pPr>
      <w:r>
        <w:t>[48]</w:t>
      </w:r>
      <w:r>
        <w:tab/>
        <w:t xml:space="preserve">E. Vanoli, P. B. Adamson,  null Ba-Lin, G. D. Pinna, R. Lazzara, and W. C. Orr, ‘Heart rate variability during specific sleep stages. A comparison of healthy subjects with patients after myocardial infarction’, </w:t>
      </w:r>
      <w:r>
        <w:rPr>
          <w:i/>
          <w:iCs/>
        </w:rPr>
        <w:t>Circulation</w:t>
      </w:r>
      <w:r>
        <w:t>, vol. 91, no. 7, pp. 1918–1922, Apr. 1995.</w:t>
      </w:r>
    </w:p>
    <w:p w14:paraId="201958ED" w14:textId="77777777" w:rsidR="005D7B5A" w:rsidRDefault="005D7B5A" w:rsidP="005D7B5A">
      <w:pPr>
        <w:pStyle w:val="Bibliography"/>
      </w:pPr>
      <w:r>
        <w:lastRenderedPageBreak/>
        <w:t>[49]</w:t>
      </w:r>
      <w:r>
        <w:tab/>
        <w:t xml:space="preserve">J. J. A. Moors, ‘The Meaning of Kurtosis: Darlington Reexamined’, </w:t>
      </w:r>
      <w:r>
        <w:rPr>
          <w:i/>
          <w:iCs/>
        </w:rPr>
        <w:t>Am. Stat.</w:t>
      </w:r>
      <w:r>
        <w:t>, vol. 40, no. 4, pp. 283–284, Nov. 1986.</w:t>
      </w:r>
    </w:p>
    <w:p w14:paraId="07752E01" w14:textId="77777777" w:rsidR="005D7B5A" w:rsidRDefault="005D7B5A" w:rsidP="005D7B5A">
      <w:pPr>
        <w:pStyle w:val="Bibliography"/>
      </w:pPr>
      <w:r>
        <w:t>[50]</w:t>
      </w:r>
      <w:r>
        <w:tab/>
        <w:t xml:space="preserve">R. Edelberg, ‘INDEPENDENCE OF GALVANIC SKIN RESPONSE AMPLITUDE AND SWEAT PRODUCTION’, </w:t>
      </w:r>
      <w:r>
        <w:rPr>
          <w:i/>
          <w:iCs/>
        </w:rPr>
        <w:t>J. Invest. Dermatol.</w:t>
      </w:r>
      <w:r>
        <w:t>, vol. 42, pp. 443–448, Jun. 1964.</w:t>
      </w:r>
    </w:p>
    <w:p w14:paraId="35728ECA" w14:textId="77777777" w:rsidR="005D7B5A" w:rsidRDefault="005D7B5A" w:rsidP="005D7B5A">
      <w:pPr>
        <w:pStyle w:val="Bibliography"/>
      </w:pPr>
      <w:r>
        <w:t>[51]</w:t>
      </w:r>
      <w:r>
        <w:tab/>
        <w:t>W. Karlen, ‘Adaptive wake and sleep detection for wearable systems’, 2009.</w:t>
      </w:r>
    </w:p>
    <w:p w14:paraId="06DCBE97" w14:textId="77777777" w:rsidR="005D7B5A" w:rsidRDefault="005D7B5A" w:rsidP="005D7B5A">
      <w:pPr>
        <w:pStyle w:val="Bibliography"/>
      </w:pPr>
      <w:r>
        <w:t>[52]</w:t>
      </w:r>
      <w:r>
        <w:tab/>
        <w:t>‘scikit-learn: machine learning in Python — scikit-learn 0.18.1 documentation’. [Online]. Available: http://scikit-learn.org/stable/. [Accessed: 22-Feb-2017].</w:t>
      </w:r>
    </w:p>
    <w:p w14:paraId="5D886D36" w14:textId="77777777" w:rsidR="005D7B5A" w:rsidRDefault="005D7B5A" w:rsidP="005D7B5A">
      <w:pPr>
        <w:pStyle w:val="Bibliography"/>
      </w:pPr>
      <w:r>
        <w:t>[53]</w:t>
      </w:r>
      <w:r>
        <w:tab/>
        <w:t>Apple, ‘HomeKit Framework, Apple Developer’. [Online]. Available: https://developer.apple.com/reference/homekit. [Accessed: 21-Mar-2017].</w:t>
      </w:r>
    </w:p>
    <w:p w14:paraId="55D29FF6" w14:textId="77777777" w:rsidR="005D7B5A" w:rsidRDefault="005D7B5A" w:rsidP="005D7B5A">
      <w:pPr>
        <w:pStyle w:val="Bibliography"/>
      </w:pPr>
      <w:r>
        <w:t>[54]</w:t>
      </w:r>
      <w:r>
        <w:tab/>
        <w:t>‘HomeKit Developer Guide, Apple Developer’. [Online]. Available: https://developer.apple.com/library/content/documentation/Networking Internet/Conceptual/HomeKitDeveloperGuide/Introduction/Introduction.html. [Accessed: 21-Mar-2017].</w:t>
      </w:r>
    </w:p>
    <w:p w14:paraId="0C4F7710" w14:textId="77777777" w:rsidR="005D7B5A" w:rsidRDefault="005D7B5A" w:rsidP="005D7B5A">
      <w:pPr>
        <w:pStyle w:val="Bibliography"/>
      </w:pPr>
      <w:r>
        <w:t>[55]</w:t>
      </w:r>
      <w:r>
        <w:tab/>
        <w:t>OOPer Github, ‘OOPer Github, 3rd ed’. [Online]. Available: https://github.com/ooper-shlab/HMCatalog-Swift3. [Accessed: 21-Mar-2017].</w:t>
      </w:r>
    </w:p>
    <w:p w14:paraId="5F975A5B" w14:textId="77777777" w:rsidR="005D7B5A" w:rsidRDefault="005D7B5A" w:rsidP="005D7B5A">
      <w:pPr>
        <w:pStyle w:val="Bibliography"/>
      </w:pPr>
      <w:r>
        <w:t>[56]</w:t>
      </w:r>
      <w:r>
        <w:tab/>
        <w:t xml:space="preserve">SleepBot, </w:t>
      </w:r>
      <w:r>
        <w:rPr>
          <w:i/>
          <w:iCs/>
        </w:rPr>
        <w:t>SleepBot - Sleep Cycle Alarm</w:t>
      </w:r>
      <w:r>
        <w:t>. SleepBot, 2013.</w:t>
      </w:r>
    </w:p>
    <w:p w14:paraId="4C724214" w14:textId="77777777" w:rsidR="005D7B5A" w:rsidRDefault="005D7B5A" w:rsidP="005D7B5A">
      <w:pPr>
        <w:pStyle w:val="Bibliography"/>
      </w:pPr>
      <w:r>
        <w:t>[57]</w:t>
      </w:r>
      <w:r>
        <w:tab/>
        <w:t xml:space="preserve">‘Sleep Cycle alarm clock on the App Store’, </w:t>
      </w:r>
      <w:r>
        <w:rPr>
          <w:i/>
          <w:iCs/>
        </w:rPr>
        <w:t>App Store</w:t>
      </w:r>
      <w:r>
        <w:t>. [Online]. Available: https://itunes.apple.com/gb/app/sleep-cycle-alarm-clock/id320606217?mt=8. [Accessed: 01-Feb-2017].</w:t>
      </w:r>
    </w:p>
    <w:p w14:paraId="565DDE1E" w14:textId="77777777" w:rsidR="005D7B5A" w:rsidRDefault="005D7B5A" w:rsidP="005D7B5A">
      <w:pPr>
        <w:pStyle w:val="Bibliography"/>
      </w:pPr>
      <w:r>
        <w:t>[58]</w:t>
      </w:r>
      <w:r>
        <w:tab/>
        <w:t xml:space="preserve">J. Gong and P. Tarasewich, ‘Guidelines for handheld mobile device interface design’, in </w:t>
      </w:r>
      <w:r>
        <w:rPr>
          <w:i/>
          <w:iCs/>
        </w:rPr>
        <w:t>In Proceedings of the 2004 DSI Annual Meeting</w:t>
      </w:r>
      <w:r>
        <w:t>, 2004.</w:t>
      </w:r>
    </w:p>
    <w:p w14:paraId="6A1F1178" w14:textId="77777777" w:rsidR="005D7B5A" w:rsidRDefault="005D7B5A" w:rsidP="005D7B5A">
      <w:pPr>
        <w:pStyle w:val="Bibliography"/>
      </w:pPr>
      <w:r>
        <w:t>[59]</w:t>
      </w:r>
      <w:r>
        <w:tab/>
        <w:t xml:space="preserve">E. G. Nilsson, ‘Design patterns for user interface for mobile applications’, </w:t>
      </w:r>
      <w:r>
        <w:rPr>
          <w:i/>
          <w:iCs/>
        </w:rPr>
        <w:t>Adv. Eng. Softw.</w:t>
      </w:r>
      <w:r>
        <w:t>, vol. 40, no. 12, pp. 1318–1328, Dec. 2009.</w:t>
      </w:r>
    </w:p>
    <w:p w14:paraId="44EE0A00" w14:textId="77777777" w:rsidR="005D7B5A" w:rsidRDefault="005D7B5A" w:rsidP="005D7B5A">
      <w:pPr>
        <w:pStyle w:val="Bibliography"/>
      </w:pPr>
      <w:r>
        <w:t>[60]</w:t>
      </w:r>
      <w:r>
        <w:tab/>
        <w:t>‘Alamofire Reference’. [Online]. Available: http://cocoadocs.org/docsets/Alamofire/4.3.0/. [Accessed: 21-Mar-2017].</w:t>
      </w:r>
    </w:p>
    <w:p w14:paraId="7B0280EE" w14:textId="77777777" w:rsidR="005D7B5A" w:rsidRDefault="005D7B5A" w:rsidP="005D7B5A">
      <w:pPr>
        <w:pStyle w:val="Bibliography"/>
      </w:pPr>
      <w:r>
        <w:t>[61]</w:t>
      </w:r>
      <w:r>
        <w:tab/>
        <w:t xml:space="preserve">‘What is user authentication? - Definition from WhatIs.com’, </w:t>
      </w:r>
      <w:r>
        <w:rPr>
          <w:i/>
          <w:iCs/>
        </w:rPr>
        <w:t>SearchSecurity</w:t>
      </w:r>
      <w:r>
        <w:t>. [Online]. Available: http://searchsecurity.techtarget.com/definition/user-authentication. [Accessed: 21-Mar-2017].</w:t>
      </w:r>
    </w:p>
    <w:p w14:paraId="2A192FFC" w14:textId="77777777" w:rsidR="005D7B5A" w:rsidRDefault="005D7B5A" w:rsidP="005D7B5A">
      <w:pPr>
        <w:pStyle w:val="Bibliography"/>
      </w:pPr>
      <w:r>
        <w:t>[62]</w:t>
      </w:r>
      <w:r>
        <w:tab/>
        <w:t>‘Cross-Site Request Forgery (CSRF) Prevention Cheat Sheet - OWASP’. [Online]. Available: https://www.owasp.org/index.php/Cross-Site_Request_Forgery_(CSRF)_Prevention_Cheat_Sheet. [Accessed: 21-Mar-2017].</w:t>
      </w:r>
    </w:p>
    <w:p w14:paraId="2352A466" w14:textId="77777777" w:rsidR="005D7B5A" w:rsidRDefault="005D7B5A" w:rsidP="005D7B5A">
      <w:pPr>
        <w:pStyle w:val="Bibliography"/>
      </w:pPr>
      <w:r>
        <w:t>[63]</w:t>
      </w:r>
      <w:r>
        <w:tab/>
        <w:t xml:space="preserve">B. Chen, P. Zavarsky, R. Ruhl, and D. Lindskog, ‘A Study of the Effectiveness of CSRF Guard’, in </w:t>
      </w:r>
      <w:r>
        <w:rPr>
          <w:i/>
          <w:iCs/>
        </w:rPr>
        <w:t>Privacy, Security, Risk and Trust (PASSAT) and 2011 IEEE Third Inernational Conference on Social Computing (SocialCom), 2011 IEEE Third International Conference on</w:t>
      </w:r>
      <w:r>
        <w:t>, 2011, pp. 1269–1272.</w:t>
      </w:r>
    </w:p>
    <w:p w14:paraId="3479AC54" w14:textId="77777777" w:rsidR="005D7B5A" w:rsidRDefault="005D7B5A" w:rsidP="005D7B5A">
      <w:pPr>
        <w:pStyle w:val="Bibliography"/>
      </w:pPr>
      <w:r>
        <w:t>[64]</w:t>
      </w:r>
      <w:r>
        <w:tab/>
        <w:t xml:space="preserve">C. Sharkie and A. Fisher, </w:t>
      </w:r>
      <w:r>
        <w:rPr>
          <w:i/>
          <w:iCs/>
        </w:rPr>
        <w:t>Jump Start Responsive Web Design</w:t>
      </w:r>
      <w:r>
        <w:t>, 1 edition. Collingwood, VIC, Australia: SitePoint, 2013.</w:t>
      </w:r>
    </w:p>
    <w:p w14:paraId="3AD4F319" w14:textId="77777777" w:rsidR="005D7B5A" w:rsidRDefault="005D7B5A" w:rsidP="005D7B5A">
      <w:pPr>
        <w:pStyle w:val="Bibliography"/>
      </w:pPr>
      <w:r>
        <w:t>[65]</w:t>
      </w:r>
      <w:r>
        <w:tab/>
        <w:t xml:space="preserve">T. Firdaus, </w:t>
      </w:r>
      <w:r>
        <w:rPr>
          <w:i/>
          <w:iCs/>
        </w:rPr>
        <w:t>Responsive Web Design by Example</w:t>
      </w:r>
      <w:r>
        <w:t>. Birmingham: Packt Publishing, 2013.</w:t>
      </w:r>
    </w:p>
    <w:p w14:paraId="167EE518" w14:textId="77777777" w:rsidR="005D7B5A" w:rsidRDefault="005D7B5A" w:rsidP="005D7B5A">
      <w:pPr>
        <w:pStyle w:val="Bibliography"/>
      </w:pPr>
      <w:r>
        <w:t>[66]</w:t>
      </w:r>
      <w:r>
        <w:tab/>
        <w:t xml:space="preserve">N. Jain, ‘Review of different responsive CSS Front-End Frameworks’, </w:t>
      </w:r>
      <w:r>
        <w:rPr>
          <w:i/>
          <w:iCs/>
        </w:rPr>
        <w:t>J. Glob. Res. Comput. Sci.</w:t>
      </w:r>
      <w:r>
        <w:t>, vol. 5, no. 11, pp. 5–10, 2015.</w:t>
      </w:r>
    </w:p>
    <w:p w14:paraId="1D27897C" w14:textId="77777777" w:rsidR="005D7B5A" w:rsidRDefault="005D7B5A" w:rsidP="005D7B5A">
      <w:pPr>
        <w:pStyle w:val="Bibliography"/>
      </w:pPr>
      <w:r>
        <w:t>[67]</w:t>
      </w:r>
      <w:r>
        <w:tab/>
        <w:t>‘What are the pros and cons of using Bootstrap in web development? - Quora’. [Online]. Available: https://www.quora.com/What-are-the-pros-and-cons-of-using-Bootstrap-in-web-development. [Accessed: 21-Mar-2017].</w:t>
      </w:r>
    </w:p>
    <w:p w14:paraId="10D223A1" w14:textId="77777777" w:rsidR="005D7B5A" w:rsidRDefault="005D7B5A" w:rsidP="005D7B5A">
      <w:pPr>
        <w:pStyle w:val="Bibliography"/>
      </w:pPr>
      <w:r>
        <w:t>[68]</w:t>
      </w:r>
      <w:r>
        <w:tab/>
        <w:t xml:space="preserve">D. Cochran, </w:t>
      </w:r>
      <w:r>
        <w:rPr>
          <w:i/>
          <w:iCs/>
        </w:rPr>
        <w:t>Twitter Bootstrap Web Development How-To</w:t>
      </w:r>
      <w:r>
        <w:t>. Birminghan, UK: Packt Publishing, 2012.</w:t>
      </w:r>
    </w:p>
    <w:p w14:paraId="68AD9933" w14:textId="77777777" w:rsidR="005D7B5A" w:rsidRDefault="005D7B5A" w:rsidP="005D7B5A">
      <w:pPr>
        <w:pStyle w:val="Bibliography"/>
      </w:pPr>
      <w:r>
        <w:t>[69]</w:t>
      </w:r>
      <w:r>
        <w:tab/>
        <w:t xml:space="preserve">A. Pratas, </w:t>
      </w:r>
      <w:r>
        <w:rPr>
          <w:i/>
          <w:iCs/>
        </w:rPr>
        <w:t>Creating Flat Design Websites</w:t>
      </w:r>
      <w:r>
        <w:t>. Birmingham, UK: Packt Publishing, 2014.</w:t>
      </w:r>
    </w:p>
    <w:p w14:paraId="66DB1ED4" w14:textId="77777777" w:rsidR="005D7B5A" w:rsidRDefault="005D7B5A" w:rsidP="005D7B5A">
      <w:pPr>
        <w:pStyle w:val="Bibliography"/>
      </w:pPr>
      <w:r>
        <w:t>[70]</w:t>
      </w:r>
      <w:r>
        <w:tab/>
        <w:t xml:space="preserve">J. Ling and P. van Schaik, ‘The influence of font type and line length on visual search and information retrieval in web pages’, </w:t>
      </w:r>
      <w:r>
        <w:rPr>
          <w:i/>
          <w:iCs/>
        </w:rPr>
        <w:t>Int. J. Hum.-Comput. Stud.</w:t>
      </w:r>
      <w:r>
        <w:t>, vol. 64, no. 5, pp. 395–404, May 2006.</w:t>
      </w:r>
    </w:p>
    <w:p w14:paraId="2F14892F" w14:textId="44C9C476" w:rsidR="00E4038F" w:rsidRPr="00B07B94" w:rsidRDefault="00E4038F" w:rsidP="00E4038F">
      <w:pPr>
        <w:rPr>
          <w:sz w:val="2"/>
          <w:szCs w:val="16"/>
        </w:rPr>
      </w:pPr>
      <w:r w:rsidRPr="00B07B94">
        <w:rPr>
          <w:rFonts w:eastAsia="MS Mincho" w:cs="Arial"/>
          <w:sz w:val="10"/>
          <w:szCs w:val="22"/>
        </w:rPr>
        <w:fldChar w:fldCharType="end"/>
      </w:r>
    </w:p>
    <w:p w14:paraId="05D81EA6" w14:textId="6198401A" w:rsidR="00E4038F" w:rsidRDefault="00E4038F" w:rsidP="00E4038F">
      <w:pPr>
        <w:jc w:val="left"/>
        <w:rPr>
          <w:rFonts w:eastAsia="MS Mincho" w:cs="Arial"/>
          <w:i/>
          <w:iCs/>
        </w:rPr>
      </w:pPr>
      <w:r w:rsidRPr="00B07B94">
        <w:rPr>
          <w:rFonts w:eastAsia="MS Mincho" w:cs="Arial"/>
          <w:i/>
          <w:iCs/>
          <w:sz w:val="10"/>
        </w:rPr>
        <w:br w:type="page"/>
      </w:r>
      <w:r>
        <w:rPr>
          <w:rFonts w:eastAsia="MS Mincho" w:cs="Arial"/>
          <w:i/>
          <w:iCs/>
        </w:rPr>
        <w:lastRenderedPageBreak/>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4F1C7369" w14:textId="77777777" w:rsidR="00E4038F" w:rsidRDefault="00E4038F" w:rsidP="00E4038F">
          <w:pPr>
            <w:pStyle w:val="TOCHeading"/>
          </w:pPr>
          <w:r>
            <w:t>Table of Contents</w:t>
          </w:r>
        </w:p>
        <w:p w14:paraId="050C5C13" w14:textId="030F0516" w:rsidR="007C718C" w:rsidRDefault="00E4038F">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960420" w:history="1">
            <w:r w:rsidR="007C718C" w:rsidRPr="00EA2354">
              <w:rPr>
                <w:rStyle w:val="Hyperlink"/>
                <w:rFonts w:ascii="Times New Roman" w:eastAsia="MS Mincho" w:hAnsi="Times New Roman"/>
                <w:noProof/>
              </w:rPr>
              <w:t>I.</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Introduction</w:t>
            </w:r>
            <w:r w:rsidR="007C718C">
              <w:rPr>
                <w:noProof/>
                <w:webHidden/>
              </w:rPr>
              <w:tab/>
            </w:r>
            <w:r w:rsidR="007C718C">
              <w:rPr>
                <w:noProof/>
                <w:webHidden/>
              </w:rPr>
              <w:fldChar w:fldCharType="begin"/>
            </w:r>
            <w:r w:rsidR="007C718C">
              <w:rPr>
                <w:noProof/>
                <w:webHidden/>
              </w:rPr>
              <w:instrText xml:space="preserve"> PAGEREF _Toc477960420 \h </w:instrText>
            </w:r>
            <w:r w:rsidR="007C718C">
              <w:rPr>
                <w:noProof/>
                <w:webHidden/>
              </w:rPr>
            </w:r>
            <w:r w:rsidR="007C718C">
              <w:rPr>
                <w:noProof/>
                <w:webHidden/>
              </w:rPr>
              <w:fldChar w:fldCharType="separate"/>
            </w:r>
            <w:r w:rsidR="007C718C">
              <w:rPr>
                <w:noProof/>
                <w:webHidden/>
              </w:rPr>
              <w:t>1</w:t>
            </w:r>
            <w:r w:rsidR="007C718C">
              <w:rPr>
                <w:noProof/>
                <w:webHidden/>
              </w:rPr>
              <w:fldChar w:fldCharType="end"/>
            </w:r>
          </w:hyperlink>
        </w:p>
        <w:p w14:paraId="4634F049" w14:textId="64EA4AB6"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1" w:history="1">
            <w:r w:rsidRPr="00EA2354">
              <w:rPr>
                <w:rStyle w:val="Hyperlink"/>
                <w:rFonts w:ascii="Times New Roman" w:eastAsia="MS Mincho" w:hAnsi="Times New Roman"/>
                <w:noProof/>
              </w:rPr>
              <w:t>II.</w:t>
            </w:r>
            <w:r>
              <w:rPr>
                <w:rFonts w:asciiTheme="minorHAnsi" w:eastAsiaTheme="minorEastAsia" w:hAnsiTheme="minorHAnsi" w:cstheme="minorBidi"/>
                <w:noProof/>
                <w:sz w:val="22"/>
                <w:szCs w:val="22"/>
                <w:lang w:eastAsia="en-GB"/>
              </w:rPr>
              <w:tab/>
            </w:r>
            <w:r w:rsidRPr="00EA2354">
              <w:rPr>
                <w:rStyle w:val="Hyperlink"/>
                <w:rFonts w:eastAsia="MS Mincho"/>
                <w:noProof/>
              </w:rPr>
              <w:t>Sleepify’s Promise</w:t>
            </w:r>
            <w:r>
              <w:rPr>
                <w:noProof/>
                <w:webHidden/>
              </w:rPr>
              <w:tab/>
            </w:r>
            <w:r>
              <w:rPr>
                <w:noProof/>
                <w:webHidden/>
              </w:rPr>
              <w:fldChar w:fldCharType="begin"/>
            </w:r>
            <w:r>
              <w:rPr>
                <w:noProof/>
                <w:webHidden/>
              </w:rPr>
              <w:instrText xml:space="preserve"> PAGEREF _Toc477960421 \h </w:instrText>
            </w:r>
            <w:r>
              <w:rPr>
                <w:noProof/>
                <w:webHidden/>
              </w:rPr>
            </w:r>
            <w:r>
              <w:rPr>
                <w:noProof/>
                <w:webHidden/>
              </w:rPr>
              <w:fldChar w:fldCharType="separate"/>
            </w:r>
            <w:r>
              <w:rPr>
                <w:noProof/>
                <w:webHidden/>
              </w:rPr>
              <w:t>1</w:t>
            </w:r>
            <w:r>
              <w:rPr>
                <w:noProof/>
                <w:webHidden/>
              </w:rPr>
              <w:fldChar w:fldCharType="end"/>
            </w:r>
          </w:hyperlink>
        </w:p>
        <w:p w14:paraId="77F300E0" w14:textId="74DE802F"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2" w:history="1">
            <w:r w:rsidRPr="00EA2354">
              <w:rPr>
                <w:rStyle w:val="Hyperlink"/>
                <w:rFonts w:ascii="Times New Roman" w:eastAsia="MS Mincho" w:hAnsi="Times New Roman"/>
                <w:noProof/>
              </w:rPr>
              <w:t>III.</w:t>
            </w:r>
            <w:r>
              <w:rPr>
                <w:rFonts w:asciiTheme="minorHAnsi" w:eastAsiaTheme="minorEastAsia" w:hAnsiTheme="minorHAnsi" w:cstheme="minorBidi"/>
                <w:noProof/>
                <w:sz w:val="22"/>
                <w:szCs w:val="22"/>
                <w:lang w:eastAsia="en-GB"/>
              </w:rPr>
              <w:tab/>
            </w:r>
            <w:r w:rsidRPr="00EA2354">
              <w:rPr>
                <w:rStyle w:val="Hyperlink"/>
                <w:rFonts w:eastAsia="MS Mincho"/>
                <w:noProof/>
              </w:rPr>
              <w:t>Background</w:t>
            </w:r>
            <w:r>
              <w:rPr>
                <w:noProof/>
                <w:webHidden/>
              </w:rPr>
              <w:tab/>
            </w:r>
            <w:r>
              <w:rPr>
                <w:noProof/>
                <w:webHidden/>
              </w:rPr>
              <w:fldChar w:fldCharType="begin"/>
            </w:r>
            <w:r>
              <w:rPr>
                <w:noProof/>
                <w:webHidden/>
              </w:rPr>
              <w:instrText xml:space="preserve"> PAGEREF _Toc477960422 \h </w:instrText>
            </w:r>
            <w:r>
              <w:rPr>
                <w:noProof/>
                <w:webHidden/>
              </w:rPr>
            </w:r>
            <w:r>
              <w:rPr>
                <w:noProof/>
                <w:webHidden/>
              </w:rPr>
              <w:fldChar w:fldCharType="separate"/>
            </w:r>
            <w:r>
              <w:rPr>
                <w:noProof/>
                <w:webHidden/>
              </w:rPr>
              <w:t>1</w:t>
            </w:r>
            <w:r>
              <w:rPr>
                <w:noProof/>
                <w:webHidden/>
              </w:rPr>
              <w:fldChar w:fldCharType="end"/>
            </w:r>
          </w:hyperlink>
        </w:p>
        <w:p w14:paraId="407581D8" w14:textId="2CD4D02E"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3" w:history="1">
            <w:r w:rsidRPr="00EA2354">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EA2354">
              <w:rPr>
                <w:rStyle w:val="Hyperlink"/>
                <w:rFonts w:eastAsia="MS Mincho"/>
                <w:noProof/>
              </w:rPr>
              <w:t>Sleep</w:t>
            </w:r>
            <w:r>
              <w:rPr>
                <w:noProof/>
                <w:webHidden/>
              </w:rPr>
              <w:tab/>
            </w:r>
            <w:r>
              <w:rPr>
                <w:noProof/>
                <w:webHidden/>
              </w:rPr>
              <w:fldChar w:fldCharType="begin"/>
            </w:r>
            <w:r>
              <w:rPr>
                <w:noProof/>
                <w:webHidden/>
              </w:rPr>
              <w:instrText xml:space="preserve"> PAGEREF _Toc477960423 \h </w:instrText>
            </w:r>
            <w:r>
              <w:rPr>
                <w:noProof/>
                <w:webHidden/>
              </w:rPr>
            </w:r>
            <w:r>
              <w:rPr>
                <w:noProof/>
                <w:webHidden/>
              </w:rPr>
              <w:fldChar w:fldCharType="separate"/>
            </w:r>
            <w:r>
              <w:rPr>
                <w:noProof/>
                <w:webHidden/>
              </w:rPr>
              <w:t>1</w:t>
            </w:r>
            <w:r>
              <w:rPr>
                <w:noProof/>
                <w:webHidden/>
              </w:rPr>
              <w:fldChar w:fldCharType="end"/>
            </w:r>
          </w:hyperlink>
        </w:p>
        <w:p w14:paraId="770307AB" w14:textId="1E514F9B"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4" w:history="1">
            <w:r w:rsidRPr="00EA2354">
              <w:rPr>
                <w:rStyle w:val="Hyperlink"/>
                <w:rFonts w:ascii="Times New Roman" w:eastAsia="MS Mincho" w:hAnsi="Times New Roman"/>
                <w:noProof/>
                <w:lang w:val="en-US" w:eastAsia="en-GB"/>
              </w:rPr>
              <w:t>B.</w:t>
            </w:r>
            <w:r>
              <w:rPr>
                <w:rFonts w:asciiTheme="minorHAnsi" w:eastAsiaTheme="minorEastAsia" w:hAnsiTheme="minorHAnsi" w:cstheme="minorBidi"/>
                <w:noProof/>
                <w:sz w:val="22"/>
                <w:szCs w:val="22"/>
                <w:lang w:eastAsia="en-GB"/>
              </w:rPr>
              <w:tab/>
            </w:r>
            <w:r w:rsidRPr="00EA2354">
              <w:rPr>
                <w:rStyle w:val="Hyperlink"/>
                <w:rFonts w:eastAsia="MS Mincho"/>
                <w:noProof/>
                <w:lang w:val="en-US" w:eastAsia="en-GB"/>
              </w:rPr>
              <w:t>Sleep and thermoregulation</w:t>
            </w:r>
            <w:r>
              <w:rPr>
                <w:noProof/>
                <w:webHidden/>
              </w:rPr>
              <w:tab/>
            </w:r>
            <w:r>
              <w:rPr>
                <w:noProof/>
                <w:webHidden/>
              </w:rPr>
              <w:fldChar w:fldCharType="begin"/>
            </w:r>
            <w:r>
              <w:rPr>
                <w:noProof/>
                <w:webHidden/>
              </w:rPr>
              <w:instrText xml:space="preserve"> PAGEREF _Toc477960424 \h </w:instrText>
            </w:r>
            <w:r>
              <w:rPr>
                <w:noProof/>
                <w:webHidden/>
              </w:rPr>
            </w:r>
            <w:r>
              <w:rPr>
                <w:noProof/>
                <w:webHidden/>
              </w:rPr>
              <w:fldChar w:fldCharType="separate"/>
            </w:r>
            <w:r>
              <w:rPr>
                <w:noProof/>
                <w:webHidden/>
              </w:rPr>
              <w:t>1</w:t>
            </w:r>
            <w:r>
              <w:rPr>
                <w:noProof/>
                <w:webHidden/>
              </w:rPr>
              <w:fldChar w:fldCharType="end"/>
            </w:r>
          </w:hyperlink>
        </w:p>
        <w:p w14:paraId="4A4A20E8" w14:textId="19AF4DE5"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5" w:history="1">
            <w:r w:rsidRPr="00EA2354">
              <w:rPr>
                <w:rStyle w:val="Hyperlink"/>
                <w:rFonts w:ascii="Times New Roman" w:eastAsia="MS Mincho" w:hAnsi="Times New Roman"/>
                <w:noProof/>
              </w:rPr>
              <w:t>IV.</w:t>
            </w:r>
            <w:r>
              <w:rPr>
                <w:rFonts w:asciiTheme="minorHAnsi" w:eastAsiaTheme="minorEastAsia" w:hAnsiTheme="minorHAnsi" w:cstheme="minorBidi"/>
                <w:noProof/>
                <w:sz w:val="22"/>
                <w:szCs w:val="22"/>
                <w:lang w:eastAsia="en-GB"/>
              </w:rPr>
              <w:tab/>
            </w:r>
            <w:r w:rsidRPr="00EA2354">
              <w:rPr>
                <w:rStyle w:val="Hyperlink"/>
                <w:rFonts w:eastAsia="MS Mincho"/>
                <w:noProof/>
              </w:rPr>
              <w:t>Related Work</w:t>
            </w:r>
            <w:r>
              <w:rPr>
                <w:noProof/>
                <w:webHidden/>
              </w:rPr>
              <w:tab/>
            </w:r>
            <w:r>
              <w:rPr>
                <w:noProof/>
                <w:webHidden/>
              </w:rPr>
              <w:fldChar w:fldCharType="begin"/>
            </w:r>
            <w:r>
              <w:rPr>
                <w:noProof/>
                <w:webHidden/>
              </w:rPr>
              <w:instrText xml:space="preserve"> PAGEREF _Toc477960425 \h </w:instrText>
            </w:r>
            <w:r>
              <w:rPr>
                <w:noProof/>
                <w:webHidden/>
              </w:rPr>
            </w:r>
            <w:r>
              <w:rPr>
                <w:noProof/>
                <w:webHidden/>
              </w:rPr>
              <w:fldChar w:fldCharType="separate"/>
            </w:r>
            <w:r>
              <w:rPr>
                <w:noProof/>
                <w:webHidden/>
              </w:rPr>
              <w:t>1</w:t>
            </w:r>
            <w:r>
              <w:rPr>
                <w:noProof/>
                <w:webHidden/>
              </w:rPr>
              <w:fldChar w:fldCharType="end"/>
            </w:r>
          </w:hyperlink>
        </w:p>
        <w:p w14:paraId="18DD52CE" w14:textId="0C63C41E"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6" w:history="1">
            <w:r w:rsidRPr="00EA2354">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EA2354">
              <w:rPr>
                <w:rStyle w:val="Hyperlink"/>
                <w:rFonts w:eastAsia="MS Mincho"/>
                <w:noProof/>
              </w:rPr>
              <w:t>Sleep Quality Evaluation</w:t>
            </w:r>
            <w:r>
              <w:rPr>
                <w:noProof/>
                <w:webHidden/>
              </w:rPr>
              <w:tab/>
            </w:r>
            <w:r>
              <w:rPr>
                <w:noProof/>
                <w:webHidden/>
              </w:rPr>
              <w:fldChar w:fldCharType="begin"/>
            </w:r>
            <w:r>
              <w:rPr>
                <w:noProof/>
                <w:webHidden/>
              </w:rPr>
              <w:instrText xml:space="preserve"> PAGEREF _Toc477960426 \h </w:instrText>
            </w:r>
            <w:r>
              <w:rPr>
                <w:noProof/>
                <w:webHidden/>
              </w:rPr>
            </w:r>
            <w:r>
              <w:rPr>
                <w:noProof/>
                <w:webHidden/>
              </w:rPr>
              <w:fldChar w:fldCharType="separate"/>
            </w:r>
            <w:r>
              <w:rPr>
                <w:noProof/>
                <w:webHidden/>
              </w:rPr>
              <w:t>1</w:t>
            </w:r>
            <w:r>
              <w:rPr>
                <w:noProof/>
                <w:webHidden/>
              </w:rPr>
              <w:fldChar w:fldCharType="end"/>
            </w:r>
          </w:hyperlink>
        </w:p>
        <w:p w14:paraId="7DBE593C" w14:textId="2B060231"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7" w:history="1">
            <w:r w:rsidRPr="00EA2354">
              <w:rPr>
                <w:rStyle w:val="Hyperlink"/>
                <w:rFonts w:ascii="Times New Roman" w:eastAsia="MS Mincho" w:hAnsi="Times New Roman"/>
                <w:noProof/>
              </w:rPr>
              <w:t>V.</w:t>
            </w:r>
            <w:r>
              <w:rPr>
                <w:rFonts w:asciiTheme="minorHAnsi" w:eastAsiaTheme="minorEastAsia" w:hAnsiTheme="minorHAnsi" w:cstheme="minorBidi"/>
                <w:noProof/>
                <w:sz w:val="22"/>
                <w:szCs w:val="22"/>
                <w:lang w:eastAsia="en-GB"/>
              </w:rPr>
              <w:tab/>
            </w:r>
            <w:r w:rsidRPr="00EA2354">
              <w:rPr>
                <w:rStyle w:val="Hyperlink"/>
                <w:rFonts w:eastAsia="MS Mincho"/>
                <w:noProof/>
              </w:rPr>
              <w:t>System Design and Implementation</w:t>
            </w:r>
            <w:r>
              <w:rPr>
                <w:noProof/>
                <w:webHidden/>
              </w:rPr>
              <w:tab/>
            </w:r>
            <w:r>
              <w:rPr>
                <w:noProof/>
                <w:webHidden/>
              </w:rPr>
              <w:fldChar w:fldCharType="begin"/>
            </w:r>
            <w:r>
              <w:rPr>
                <w:noProof/>
                <w:webHidden/>
              </w:rPr>
              <w:instrText xml:space="preserve"> PAGEREF _Toc477960427 \h </w:instrText>
            </w:r>
            <w:r>
              <w:rPr>
                <w:noProof/>
                <w:webHidden/>
              </w:rPr>
            </w:r>
            <w:r>
              <w:rPr>
                <w:noProof/>
                <w:webHidden/>
              </w:rPr>
              <w:fldChar w:fldCharType="separate"/>
            </w:r>
            <w:r>
              <w:rPr>
                <w:noProof/>
                <w:webHidden/>
              </w:rPr>
              <w:t>2</w:t>
            </w:r>
            <w:r>
              <w:rPr>
                <w:noProof/>
                <w:webHidden/>
              </w:rPr>
              <w:fldChar w:fldCharType="end"/>
            </w:r>
          </w:hyperlink>
        </w:p>
        <w:p w14:paraId="0A72600A" w14:textId="201558D9"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8" w:history="1">
            <w:r w:rsidRPr="00EA2354">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EA2354">
              <w:rPr>
                <w:rStyle w:val="Hyperlink"/>
                <w:rFonts w:eastAsia="MS Mincho"/>
                <w:noProof/>
              </w:rPr>
              <w:t>Overall High Level Design</w:t>
            </w:r>
            <w:r>
              <w:rPr>
                <w:noProof/>
                <w:webHidden/>
              </w:rPr>
              <w:tab/>
            </w:r>
            <w:r>
              <w:rPr>
                <w:noProof/>
                <w:webHidden/>
              </w:rPr>
              <w:fldChar w:fldCharType="begin"/>
            </w:r>
            <w:r>
              <w:rPr>
                <w:noProof/>
                <w:webHidden/>
              </w:rPr>
              <w:instrText xml:space="preserve"> PAGEREF _Toc477960428 \h </w:instrText>
            </w:r>
            <w:r>
              <w:rPr>
                <w:noProof/>
                <w:webHidden/>
              </w:rPr>
            </w:r>
            <w:r>
              <w:rPr>
                <w:noProof/>
                <w:webHidden/>
              </w:rPr>
              <w:fldChar w:fldCharType="separate"/>
            </w:r>
            <w:r>
              <w:rPr>
                <w:noProof/>
                <w:webHidden/>
              </w:rPr>
              <w:t>2</w:t>
            </w:r>
            <w:r>
              <w:rPr>
                <w:noProof/>
                <w:webHidden/>
              </w:rPr>
              <w:fldChar w:fldCharType="end"/>
            </w:r>
          </w:hyperlink>
        </w:p>
        <w:p w14:paraId="60DB223E" w14:textId="124EDAE5"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9" w:history="1">
            <w:r w:rsidRPr="00EA2354">
              <w:rPr>
                <w:rStyle w:val="Hyperlink"/>
                <w:rFonts w:ascii="Times New Roman" w:eastAsia="MS Mincho" w:hAnsi="Times New Roman"/>
                <w:noProof/>
              </w:rPr>
              <w:t>B.</w:t>
            </w:r>
            <w:r>
              <w:rPr>
                <w:rFonts w:asciiTheme="minorHAnsi" w:eastAsiaTheme="minorEastAsia" w:hAnsiTheme="minorHAnsi" w:cstheme="minorBidi"/>
                <w:noProof/>
                <w:sz w:val="22"/>
                <w:szCs w:val="22"/>
                <w:lang w:eastAsia="en-GB"/>
              </w:rPr>
              <w:tab/>
            </w:r>
            <w:r w:rsidRPr="00EA2354">
              <w:rPr>
                <w:rStyle w:val="Hyperlink"/>
                <w:rFonts w:eastAsia="MS Mincho"/>
                <w:noProof/>
              </w:rPr>
              <w:t>Sensors</w:t>
            </w:r>
            <w:r>
              <w:rPr>
                <w:noProof/>
                <w:webHidden/>
              </w:rPr>
              <w:tab/>
            </w:r>
            <w:r>
              <w:rPr>
                <w:noProof/>
                <w:webHidden/>
              </w:rPr>
              <w:fldChar w:fldCharType="begin"/>
            </w:r>
            <w:r>
              <w:rPr>
                <w:noProof/>
                <w:webHidden/>
              </w:rPr>
              <w:instrText xml:space="preserve"> PAGEREF _Toc477960429 \h </w:instrText>
            </w:r>
            <w:r>
              <w:rPr>
                <w:noProof/>
                <w:webHidden/>
              </w:rPr>
            </w:r>
            <w:r>
              <w:rPr>
                <w:noProof/>
                <w:webHidden/>
              </w:rPr>
              <w:fldChar w:fldCharType="separate"/>
            </w:r>
            <w:r>
              <w:rPr>
                <w:noProof/>
                <w:webHidden/>
              </w:rPr>
              <w:t>3</w:t>
            </w:r>
            <w:r>
              <w:rPr>
                <w:noProof/>
                <w:webHidden/>
              </w:rPr>
              <w:fldChar w:fldCharType="end"/>
            </w:r>
          </w:hyperlink>
          <w:bookmarkStart w:id="57" w:name="_GoBack"/>
          <w:bookmarkEnd w:id="57"/>
        </w:p>
        <w:p w14:paraId="51BD90B8" w14:textId="54F42F5F"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30" w:history="1">
            <w:r w:rsidRPr="00EA2354">
              <w:rPr>
                <w:rStyle w:val="Hyperlink"/>
                <w:rFonts w:ascii="Times New Roman" w:eastAsia="MS Mincho" w:hAnsi="Times New Roman"/>
                <w:noProof/>
              </w:rPr>
              <w:t>C.</w:t>
            </w:r>
            <w:r>
              <w:rPr>
                <w:rFonts w:asciiTheme="minorHAnsi" w:eastAsiaTheme="minorEastAsia" w:hAnsiTheme="minorHAnsi" w:cstheme="minorBidi"/>
                <w:noProof/>
                <w:sz w:val="22"/>
                <w:szCs w:val="22"/>
                <w:lang w:eastAsia="en-GB"/>
              </w:rPr>
              <w:tab/>
            </w:r>
            <w:r w:rsidRPr="00EA2354">
              <w:rPr>
                <w:rStyle w:val="Hyperlink"/>
                <w:rFonts w:eastAsia="MS Mincho"/>
                <w:noProof/>
              </w:rPr>
              <w:t>Backend (Server, Database, API)</w:t>
            </w:r>
            <w:r>
              <w:rPr>
                <w:noProof/>
                <w:webHidden/>
              </w:rPr>
              <w:tab/>
            </w:r>
            <w:r>
              <w:rPr>
                <w:noProof/>
                <w:webHidden/>
              </w:rPr>
              <w:fldChar w:fldCharType="begin"/>
            </w:r>
            <w:r>
              <w:rPr>
                <w:noProof/>
                <w:webHidden/>
              </w:rPr>
              <w:instrText xml:space="preserve"> PAGEREF _Toc477960430 \h </w:instrText>
            </w:r>
            <w:r>
              <w:rPr>
                <w:noProof/>
                <w:webHidden/>
              </w:rPr>
            </w:r>
            <w:r>
              <w:rPr>
                <w:noProof/>
                <w:webHidden/>
              </w:rPr>
              <w:fldChar w:fldCharType="separate"/>
            </w:r>
            <w:r>
              <w:rPr>
                <w:noProof/>
                <w:webHidden/>
              </w:rPr>
              <w:t>3</w:t>
            </w:r>
            <w:r>
              <w:rPr>
                <w:noProof/>
                <w:webHidden/>
              </w:rPr>
              <w:fldChar w:fldCharType="end"/>
            </w:r>
          </w:hyperlink>
        </w:p>
        <w:p w14:paraId="7065C7C5" w14:textId="4DA09133"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1" w:history="1">
            <w:r w:rsidRPr="00EA2354">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EA2354">
              <w:rPr>
                <w:rStyle w:val="Hyperlink"/>
                <w:rFonts w:eastAsia="MS Mincho"/>
                <w:noProof/>
              </w:rPr>
              <w:t>The Server</w:t>
            </w:r>
            <w:r>
              <w:rPr>
                <w:noProof/>
                <w:webHidden/>
              </w:rPr>
              <w:tab/>
            </w:r>
            <w:r>
              <w:rPr>
                <w:noProof/>
                <w:webHidden/>
              </w:rPr>
              <w:fldChar w:fldCharType="begin"/>
            </w:r>
            <w:r>
              <w:rPr>
                <w:noProof/>
                <w:webHidden/>
              </w:rPr>
              <w:instrText xml:space="preserve"> PAGEREF _Toc477960431 \h </w:instrText>
            </w:r>
            <w:r>
              <w:rPr>
                <w:noProof/>
                <w:webHidden/>
              </w:rPr>
            </w:r>
            <w:r>
              <w:rPr>
                <w:noProof/>
                <w:webHidden/>
              </w:rPr>
              <w:fldChar w:fldCharType="separate"/>
            </w:r>
            <w:r>
              <w:rPr>
                <w:noProof/>
                <w:webHidden/>
              </w:rPr>
              <w:t>3</w:t>
            </w:r>
            <w:r>
              <w:rPr>
                <w:noProof/>
                <w:webHidden/>
              </w:rPr>
              <w:fldChar w:fldCharType="end"/>
            </w:r>
          </w:hyperlink>
        </w:p>
        <w:p w14:paraId="0BADC41C" w14:textId="4FEEAC96"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2" w:history="1">
            <w:r w:rsidRPr="00EA2354">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EA2354">
              <w:rPr>
                <w:rStyle w:val="Hyperlink"/>
                <w:rFonts w:eastAsia="MS Mincho"/>
                <w:noProof/>
              </w:rPr>
              <w:t>The Database</w:t>
            </w:r>
            <w:r>
              <w:rPr>
                <w:noProof/>
                <w:webHidden/>
              </w:rPr>
              <w:tab/>
            </w:r>
            <w:r>
              <w:rPr>
                <w:noProof/>
                <w:webHidden/>
              </w:rPr>
              <w:fldChar w:fldCharType="begin"/>
            </w:r>
            <w:r>
              <w:rPr>
                <w:noProof/>
                <w:webHidden/>
              </w:rPr>
              <w:instrText xml:space="preserve"> PAGEREF _Toc477960432 \h </w:instrText>
            </w:r>
            <w:r>
              <w:rPr>
                <w:noProof/>
                <w:webHidden/>
              </w:rPr>
            </w:r>
            <w:r>
              <w:rPr>
                <w:noProof/>
                <w:webHidden/>
              </w:rPr>
              <w:fldChar w:fldCharType="separate"/>
            </w:r>
            <w:r>
              <w:rPr>
                <w:noProof/>
                <w:webHidden/>
              </w:rPr>
              <w:t>3</w:t>
            </w:r>
            <w:r>
              <w:rPr>
                <w:noProof/>
                <w:webHidden/>
              </w:rPr>
              <w:fldChar w:fldCharType="end"/>
            </w:r>
          </w:hyperlink>
        </w:p>
        <w:p w14:paraId="24491D3F" w14:textId="6C760E3A"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3" w:history="1">
            <w:r w:rsidRPr="00EA2354">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EA2354">
              <w:rPr>
                <w:rStyle w:val="Hyperlink"/>
                <w:rFonts w:eastAsia="MS Mincho"/>
                <w:noProof/>
              </w:rPr>
              <w:t>The API</w:t>
            </w:r>
            <w:r>
              <w:rPr>
                <w:noProof/>
                <w:webHidden/>
              </w:rPr>
              <w:tab/>
            </w:r>
            <w:r>
              <w:rPr>
                <w:noProof/>
                <w:webHidden/>
              </w:rPr>
              <w:fldChar w:fldCharType="begin"/>
            </w:r>
            <w:r>
              <w:rPr>
                <w:noProof/>
                <w:webHidden/>
              </w:rPr>
              <w:instrText xml:space="preserve"> PAGEREF _Toc477960433 \h </w:instrText>
            </w:r>
            <w:r>
              <w:rPr>
                <w:noProof/>
                <w:webHidden/>
              </w:rPr>
            </w:r>
            <w:r>
              <w:rPr>
                <w:noProof/>
                <w:webHidden/>
              </w:rPr>
              <w:fldChar w:fldCharType="separate"/>
            </w:r>
            <w:r>
              <w:rPr>
                <w:noProof/>
                <w:webHidden/>
              </w:rPr>
              <w:t>4</w:t>
            </w:r>
            <w:r>
              <w:rPr>
                <w:noProof/>
                <w:webHidden/>
              </w:rPr>
              <w:fldChar w:fldCharType="end"/>
            </w:r>
          </w:hyperlink>
        </w:p>
        <w:p w14:paraId="23F3C0C5" w14:textId="7CBBD587"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34" w:history="1">
            <w:r w:rsidRPr="00EA2354">
              <w:rPr>
                <w:rStyle w:val="Hyperlink"/>
                <w:rFonts w:ascii="Times New Roman" w:eastAsia="MS Mincho" w:hAnsi="Times New Roman"/>
                <w:noProof/>
              </w:rPr>
              <w:t>D.</w:t>
            </w:r>
            <w:r>
              <w:rPr>
                <w:rFonts w:asciiTheme="minorHAnsi" w:eastAsiaTheme="minorEastAsia" w:hAnsiTheme="minorHAnsi" w:cstheme="minorBidi"/>
                <w:noProof/>
                <w:sz w:val="22"/>
                <w:szCs w:val="22"/>
                <w:lang w:eastAsia="en-GB"/>
              </w:rPr>
              <w:tab/>
            </w:r>
            <w:r w:rsidRPr="00EA2354">
              <w:rPr>
                <w:rStyle w:val="Hyperlink"/>
                <w:rFonts w:eastAsia="MS Mincho"/>
                <w:noProof/>
              </w:rPr>
              <w:t>Machine Learning</w:t>
            </w:r>
            <w:r>
              <w:rPr>
                <w:noProof/>
                <w:webHidden/>
              </w:rPr>
              <w:tab/>
            </w:r>
            <w:r>
              <w:rPr>
                <w:noProof/>
                <w:webHidden/>
              </w:rPr>
              <w:fldChar w:fldCharType="begin"/>
            </w:r>
            <w:r>
              <w:rPr>
                <w:noProof/>
                <w:webHidden/>
              </w:rPr>
              <w:instrText xml:space="preserve"> PAGEREF _Toc477960434 \h </w:instrText>
            </w:r>
            <w:r>
              <w:rPr>
                <w:noProof/>
                <w:webHidden/>
              </w:rPr>
            </w:r>
            <w:r>
              <w:rPr>
                <w:noProof/>
                <w:webHidden/>
              </w:rPr>
              <w:fldChar w:fldCharType="separate"/>
            </w:r>
            <w:r>
              <w:rPr>
                <w:noProof/>
                <w:webHidden/>
              </w:rPr>
              <w:t>4</w:t>
            </w:r>
            <w:r>
              <w:rPr>
                <w:noProof/>
                <w:webHidden/>
              </w:rPr>
              <w:fldChar w:fldCharType="end"/>
            </w:r>
          </w:hyperlink>
        </w:p>
        <w:p w14:paraId="593718F6" w14:textId="20837B1F"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5" w:history="1">
            <w:r w:rsidRPr="00EA2354">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EA2354">
              <w:rPr>
                <w:rStyle w:val="Hyperlink"/>
                <w:rFonts w:eastAsia="MS Mincho"/>
                <w:noProof/>
              </w:rPr>
              <w:t>Clustering Analysis and Features Extraction</w:t>
            </w:r>
            <w:r>
              <w:rPr>
                <w:noProof/>
                <w:webHidden/>
              </w:rPr>
              <w:tab/>
            </w:r>
            <w:r>
              <w:rPr>
                <w:noProof/>
                <w:webHidden/>
              </w:rPr>
              <w:fldChar w:fldCharType="begin"/>
            </w:r>
            <w:r>
              <w:rPr>
                <w:noProof/>
                <w:webHidden/>
              </w:rPr>
              <w:instrText xml:space="preserve"> PAGEREF _Toc477960435 \h </w:instrText>
            </w:r>
            <w:r>
              <w:rPr>
                <w:noProof/>
                <w:webHidden/>
              </w:rPr>
            </w:r>
            <w:r>
              <w:rPr>
                <w:noProof/>
                <w:webHidden/>
              </w:rPr>
              <w:fldChar w:fldCharType="separate"/>
            </w:r>
            <w:r>
              <w:rPr>
                <w:noProof/>
                <w:webHidden/>
              </w:rPr>
              <w:t>4</w:t>
            </w:r>
            <w:r>
              <w:rPr>
                <w:noProof/>
                <w:webHidden/>
              </w:rPr>
              <w:fldChar w:fldCharType="end"/>
            </w:r>
          </w:hyperlink>
        </w:p>
        <w:p w14:paraId="31C57594" w14:textId="41B8A4E7"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6" w:history="1">
            <w:r w:rsidRPr="00EA2354">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EA2354">
              <w:rPr>
                <w:rStyle w:val="Hyperlink"/>
                <w:rFonts w:eastAsia="MS Mincho"/>
                <w:noProof/>
              </w:rPr>
              <w:t>Model selection</w:t>
            </w:r>
            <w:r>
              <w:rPr>
                <w:noProof/>
                <w:webHidden/>
              </w:rPr>
              <w:tab/>
            </w:r>
            <w:r>
              <w:rPr>
                <w:noProof/>
                <w:webHidden/>
              </w:rPr>
              <w:fldChar w:fldCharType="begin"/>
            </w:r>
            <w:r>
              <w:rPr>
                <w:noProof/>
                <w:webHidden/>
              </w:rPr>
              <w:instrText xml:space="preserve"> PAGEREF _Toc477960436 \h </w:instrText>
            </w:r>
            <w:r>
              <w:rPr>
                <w:noProof/>
                <w:webHidden/>
              </w:rPr>
            </w:r>
            <w:r>
              <w:rPr>
                <w:noProof/>
                <w:webHidden/>
              </w:rPr>
              <w:fldChar w:fldCharType="separate"/>
            </w:r>
            <w:r>
              <w:rPr>
                <w:noProof/>
                <w:webHidden/>
              </w:rPr>
              <w:t>5</w:t>
            </w:r>
            <w:r>
              <w:rPr>
                <w:noProof/>
                <w:webHidden/>
              </w:rPr>
              <w:fldChar w:fldCharType="end"/>
            </w:r>
          </w:hyperlink>
        </w:p>
        <w:p w14:paraId="7F3C6AEE" w14:textId="5EF3FA11"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7" w:history="1">
            <w:r w:rsidRPr="00EA2354">
              <w:rPr>
                <w:rStyle w:val="Hyperlink"/>
                <w:rFonts w:ascii="Times New Roman" w:eastAsia="MS Mincho" w:hAnsi="Times New Roman"/>
                <w:noProof/>
              </w:rPr>
              <w:t>4)</w:t>
            </w:r>
            <w:r>
              <w:rPr>
                <w:rFonts w:asciiTheme="minorHAnsi" w:eastAsiaTheme="minorEastAsia" w:hAnsiTheme="minorHAnsi" w:cstheme="minorBidi"/>
                <w:noProof/>
                <w:sz w:val="22"/>
                <w:szCs w:val="22"/>
                <w:lang w:eastAsia="en-GB"/>
              </w:rPr>
              <w:tab/>
            </w:r>
            <w:r w:rsidRPr="00EA2354">
              <w:rPr>
                <w:rStyle w:val="Hyperlink"/>
                <w:rFonts w:eastAsia="MS Mincho"/>
                <w:noProof/>
              </w:rPr>
              <w:t>Machine Learning Model – Server Deployment</w:t>
            </w:r>
            <w:r>
              <w:rPr>
                <w:noProof/>
                <w:webHidden/>
              </w:rPr>
              <w:tab/>
            </w:r>
            <w:r>
              <w:rPr>
                <w:noProof/>
                <w:webHidden/>
              </w:rPr>
              <w:fldChar w:fldCharType="begin"/>
            </w:r>
            <w:r>
              <w:rPr>
                <w:noProof/>
                <w:webHidden/>
              </w:rPr>
              <w:instrText xml:space="preserve"> PAGEREF _Toc477960437 \h </w:instrText>
            </w:r>
            <w:r>
              <w:rPr>
                <w:noProof/>
                <w:webHidden/>
              </w:rPr>
            </w:r>
            <w:r>
              <w:rPr>
                <w:noProof/>
                <w:webHidden/>
              </w:rPr>
              <w:fldChar w:fldCharType="separate"/>
            </w:r>
            <w:r>
              <w:rPr>
                <w:noProof/>
                <w:webHidden/>
              </w:rPr>
              <w:t>5</w:t>
            </w:r>
            <w:r>
              <w:rPr>
                <w:noProof/>
                <w:webHidden/>
              </w:rPr>
              <w:fldChar w:fldCharType="end"/>
            </w:r>
          </w:hyperlink>
        </w:p>
        <w:p w14:paraId="4BDF2731" w14:textId="3B56F53E"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8" w:history="1">
            <w:r w:rsidRPr="00EA2354">
              <w:rPr>
                <w:rStyle w:val="Hyperlink"/>
                <w:rFonts w:ascii="Times New Roman" w:eastAsia="MS Mincho" w:hAnsi="Times New Roman"/>
                <w:noProof/>
              </w:rPr>
              <w:t>5)</w:t>
            </w:r>
            <w:r>
              <w:rPr>
                <w:rFonts w:asciiTheme="minorHAnsi" w:eastAsiaTheme="minorEastAsia" w:hAnsiTheme="minorHAnsi" w:cstheme="minorBidi"/>
                <w:noProof/>
                <w:sz w:val="22"/>
                <w:szCs w:val="22"/>
                <w:lang w:eastAsia="en-GB"/>
              </w:rPr>
              <w:tab/>
            </w:r>
            <w:r w:rsidRPr="00EA2354">
              <w:rPr>
                <w:rStyle w:val="Hyperlink"/>
                <w:rFonts w:eastAsia="MS Mincho"/>
                <w:noProof/>
              </w:rPr>
              <w:t>Testing</w:t>
            </w:r>
            <w:r>
              <w:rPr>
                <w:noProof/>
                <w:webHidden/>
              </w:rPr>
              <w:tab/>
            </w:r>
            <w:r>
              <w:rPr>
                <w:noProof/>
                <w:webHidden/>
              </w:rPr>
              <w:fldChar w:fldCharType="begin"/>
            </w:r>
            <w:r>
              <w:rPr>
                <w:noProof/>
                <w:webHidden/>
              </w:rPr>
              <w:instrText xml:space="preserve"> PAGEREF _Toc477960438 \h </w:instrText>
            </w:r>
            <w:r>
              <w:rPr>
                <w:noProof/>
                <w:webHidden/>
              </w:rPr>
            </w:r>
            <w:r>
              <w:rPr>
                <w:noProof/>
                <w:webHidden/>
              </w:rPr>
              <w:fldChar w:fldCharType="separate"/>
            </w:r>
            <w:r>
              <w:rPr>
                <w:noProof/>
                <w:webHidden/>
              </w:rPr>
              <w:t>6</w:t>
            </w:r>
            <w:r>
              <w:rPr>
                <w:noProof/>
                <w:webHidden/>
              </w:rPr>
              <w:fldChar w:fldCharType="end"/>
            </w:r>
          </w:hyperlink>
        </w:p>
        <w:p w14:paraId="4AEF7105" w14:textId="48BEDC29"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39" w:history="1">
            <w:r w:rsidRPr="00EA2354">
              <w:rPr>
                <w:rStyle w:val="Hyperlink"/>
                <w:rFonts w:ascii="Times New Roman" w:eastAsia="MS Mincho" w:hAnsi="Times New Roman"/>
                <w:noProof/>
              </w:rPr>
              <w:t>E.</w:t>
            </w:r>
            <w:r>
              <w:rPr>
                <w:rFonts w:asciiTheme="minorHAnsi" w:eastAsiaTheme="minorEastAsia" w:hAnsiTheme="minorHAnsi" w:cstheme="minorBidi"/>
                <w:noProof/>
                <w:sz w:val="22"/>
                <w:szCs w:val="22"/>
                <w:lang w:eastAsia="en-GB"/>
              </w:rPr>
              <w:tab/>
            </w:r>
            <w:r w:rsidRPr="00EA2354">
              <w:rPr>
                <w:rStyle w:val="Hyperlink"/>
                <w:rFonts w:eastAsia="MS Mincho"/>
                <w:noProof/>
              </w:rPr>
              <w:t>Frontend (iOS Application and Website)</w:t>
            </w:r>
            <w:r>
              <w:rPr>
                <w:noProof/>
                <w:webHidden/>
              </w:rPr>
              <w:tab/>
            </w:r>
            <w:r>
              <w:rPr>
                <w:noProof/>
                <w:webHidden/>
              </w:rPr>
              <w:fldChar w:fldCharType="begin"/>
            </w:r>
            <w:r>
              <w:rPr>
                <w:noProof/>
                <w:webHidden/>
              </w:rPr>
              <w:instrText xml:space="preserve"> PAGEREF _Toc477960439 \h </w:instrText>
            </w:r>
            <w:r>
              <w:rPr>
                <w:noProof/>
                <w:webHidden/>
              </w:rPr>
            </w:r>
            <w:r>
              <w:rPr>
                <w:noProof/>
                <w:webHidden/>
              </w:rPr>
              <w:fldChar w:fldCharType="separate"/>
            </w:r>
            <w:r>
              <w:rPr>
                <w:noProof/>
                <w:webHidden/>
              </w:rPr>
              <w:t>6</w:t>
            </w:r>
            <w:r>
              <w:rPr>
                <w:noProof/>
                <w:webHidden/>
              </w:rPr>
              <w:fldChar w:fldCharType="end"/>
            </w:r>
          </w:hyperlink>
        </w:p>
        <w:p w14:paraId="5ECFAE12" w14:textId="15B15162"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0" w:history="1">
            <w:r w:rsidRPr="00EA2354">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EA2354">
              <w:rPr>
                <w:rStyle w:val="Hyperlink"/>
                <w:rFonts w:eastAsia="MS Mincho"/>
                <w:noProof/>
              </w:rPr>
              <w:t>The iOS application and Homekit</w:t>
            </w:r>
            <w:r>
              <w:rPr>
                <w:noProof/>
                <w:webHidden/>
              </w:rPr>
              <w:tab/>
            </w:r>
            <w:r>
              <w:rPr>
                <w:noProof/>
                <w:webHidden/>
              </w:rPr>
              <w:fldChar w:fldCharType="begin"/>
            </w:r>
            <w:r>
              <w:rPr>
                <w:noProof/>
                <w:webHidden/>
              </w:rPr>
              <w:instrText xml:space="preserve"> PAGEREF _Toc477960440 \h </w:instrText>
            </w:r>
            <w:r>
              <w:rPr>
                <w:noProof/>
                <w:webHidden/>
              </w:rPr>
            </w:r>
            <w:r>
              <w:rPr>
                <w:noProof/>
                <w:webHidden/>
              </w:rPr>
              <w:fldChar w:fldCharType="separate"/>
            </w:r>
            <w:r>
              <w:rPr>
                <w:noProof/>
                <w:webHidden/>
              </w:rPr>
              <w:t>6</w:t>
            </w:r>
            <w:r>
              <w:rPr>
                <w:noProof/>
                <w:webHidden/>
              </w:rPr>
              <w:fldChar w:fldCharType="end"/>
            </w:r>
          </w:hyperlink>
        </w:p>
        <w:p w14:paraId="6055DFE6" w14:textId="1BCA483B"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1" w:history="1">
            <w:r w:rsidRPr="00EA2354">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EA2354">
              <w:rPr>
                <w:rStyle w:val="Hyperlink"/>
                <w:rFonts w:eastAsia="MS Mincho"/>
                <w:noProof/>
              </w:rPr>
              <w:t>iOS User Interface Design</w:t>
            </w:r>
            <w:r>
              <w:rPr>
                <w:noProof/>
                <w:webHidden/>
              </w:rPr>
              <w:tab/>
            </w:r>
            <w:r>
              <w:rPr>
                <w:noProof/>
                <w:webHidden/>
              </w:rPr>
              <w:fldChar w:fldCharType="begin"/>
            </w:r>
            <w:r>
              <w:rPr>
                <w:noProof/>
                <w:webHidden/>
              </w:rPr>
              <w:instrText xml:space="preserve"> PAGEREF _Toc477960441 \h </w:instrText>
            </w:r>
            <w:r>
              <w:rPr>
                <w:noProof/>
                <w:webHidden/>
              </w:rPr>
            </w:r>
            <w:r>
              <w:rPr>
                <w:noProof/>
                <w:webHidden/>
              </w:rPr>
              <w:fldChar w:fldCharType="separate"/>
            </w:r>
            <w:r>
              <w:rPr>
                <w:noProof/>
                <w:webHidden/>
              </w:rPr>
              <w:t>6</w:t>
            </w:r>
            <w:r>
              <w:rPr>
                <w:noProof/>
                <w:webHidden/>
              </w:rPr>
              <w:fldChar w:fldCharType="end"/>
            </w:r>
          </w:hyperlink>
        </w:p>
        <w:p w14:paraId="597B61F4" w14:textId="1BF067F2"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2" w:history="1">
            <w:r w:rsidRPr="00EA2354">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EA2354">
              <w:rPr>
                <w:rStyle w:val="Hyperlink"/>
                <w:rFonts w:eastAsia="MS Mincho"/>
                <w:noProof/>
              </w:rPr>
              <w:t>Implementation of Communication</w:t>
            </w:r>
            <w:r>
              <w:rPr>
                <w:noProof/>
                <w:webHidden/>
              </w:rPr>
              <w:tab/>
            </w:r>
            <w:r>
              <w:rPr>
                <w:noProof/>
                <w:webHidden/>
              </w:rPr>
              <w:fldChar w:fldCharType="begin"/>
            </w:r>
            <w:r>
              <w:rPr>
                <w:noProof/>
                <w:webHidden/>
              </w:rPr>
              <w:instrText xml:space="preserve"> PAGEREF _Toc477960442 \h </w:instrText>
            </w:r>
            <w:r>
              <w:rPr>
                <w:noProof/>
                <w:webHidden/>
              </w:rPr>
            </w:r>
            <w:r>
              <w:rPr>
                <w:noProof/>
                <w:webHidden/>
              </w:rPr>
              <w:fldChar w:fldCharType="separate"/>
            </w:r>
            <w:r>
              <w:rPr>
                <w:noProof/>
                <w:webHidden/>
              </w:rPr>
              <w:t>6</w:t>
            </w:r>
            <w:r>
              <w:rPr>
                <w:noProof/>
                <w:webHidden/>
              </w:rPr>
              <w:fldChar w:fldCharType="end"/>
            </w:r>
          </w:hyperlink>
        </w:p>
        <w:p w14:paraId="6D69C0F4" w14:textId="42EB9332"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3" w:history="1">
            <w:r w:rsidRPr="00EA2354">
              <w:rPr>
                <w:rStyle w:val="Hyperlink"/>
                <w:rFonts w:ascii="Times New Roman" w:eastAsia="MS Mincho" w:hAnsi="Times New Roman"/>
                <w:noProof/>
              </w:rPr>
              <w:t>4)</w:t>
            </w:r>
            <w:r>
              <w:rPr>
                <w:rFonts w:asciiTheme="minorHAnsi" w:eastAsiaTheme="minorEastAsia" w:hAnsiTheme="minorHAnsi" w:cstheme="minorBidi"/>
                <w:noProof/>
                <w:sz w:val="22"/>
                <w:szCs w:val="22"/>
                <w:lang w:eastAsia="en-GB"/>
              </w:rPr>
              <w:tab/>
            </w:r>
            <w:r w:rsidRPr="00EA2354">
              <w:rPr>
                <w:rStyle w:val="Hyperlink"/>
                <w:rFonts w:eastAsia="MS Mincho"/>
                <w:noProof/>
              </w:rPr>
              <w:t>Implementation of Security</w:t>
            </w:r>
            <w:r>
              <w:rPr>
                <w:noProof/>
                <w:webHidden/>
              </w:rPr>
              <w:tab/>
            </w:r>
            <w:r>
              <w:rPr>
                <w:noProof/>
                <w:webHidden/>
              </w:rPr>
              <w:fldChar w:fldCharType="begin"/>
            </w:r>
            <w:r>
              <w:rPr>
                <w:noProof/>
                <w:webHidden/>
              </w:rPr>
              <w:instrText xml:space="preserve"> PAGEREF _Toc477960443 \h </w:instrText>
            </w:r>
            <w:r>
              <w:rPr>
                <w:noProof/>
                <w:webHidden/>
              </w:rPr>
            </w:r>
            <w:r>
              <w:rPr>
                <w:noProof/>
                <w:webHidden/>
              </w:rPr>
              <w:fldChar w:fldCharType="separate"/>
            </w:r>
            <w:r>
              <w:rPr>
                <w:noProof/>
                <w:webHidden/>
              </w:rPr>
              <w:t>7</w:t>
            </w:r>
            <w:r>
              <w:rPr>
                <w:noProof/>
                <w:webHidden/>
              </w:rPr>
              <w:fldChar w:fldCharType="end"/>
            </w:r>
          </w:hyperlink>
        </w:p>
        <w:p w14:paraId="0D1C3F63" w14:textId="7493C96A" w:rsidR="007C718C" w:rsidRDefault="007C718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4" w:history="1">
            <w:r w:rsidRPr="00EA2354">
              <w:rPr>
                <w:rStyle w:val="Hyperlink"/>
                <w:rFonts w:ascii="Times New Roman" w:eastAsia="MS Mincho" w:hAnsi="Times New Roman"/>
                <w:noProof/>
              </w:rPr>
              <w:t>5)</w:t>
            </w:r>
            <w:r>
              <w:rPr>
                <w:rFonts w:asciiTheme="minorHAnsi" w:eastAsiaTheme="minorEastAsia" w:hAnsiTheme="minorHAnsi" w:cstheme="minorBidi"/>
                <w:noProof/>
                <w:sz w:val="22"/>
                <w:szCs w:val="22"/>
                <w:lang w:eastAsia="en-GB"/>
              </w:rPr>
              <w:tab/>
            </w:r>
            <w:r w:rsidRPr="00EA2354">
              <w:rPr>
                <w:rStyle w:val="Hyperlink"/>
                <w:rFonts w:eastAsia="MS Mincho"/>
                <w:noProof/>
              </w:rPr>
              <w:t>Implementation of the Feedback System</w:t>
            </w:r>
            <w:r>
              <w:rPr>
                <w:noProof/>
                <w:webHidden/>
              </w:rPr>
              <w:tab/>
            </w:r>
            <w:r>
              <w:rPr>
                <w:noProof/>
                <w:webHidden/>
              </w:rPr>
              <w:fldChar w:fldCharType="begin"/>
            </w:r>
            <w:r>
              <w:rPr>
                <w:noProof/>
                <w:webHidden/>
              </w:rPr>
              <w:instrText xml:space="preserve"> PAGEREF _Toc477960444 \h </w:instrText>
            </w:r>
            <w:r>
              <w:rPr>
                <w:noProof/>
                <w:webHidden/>
              </w:rPr>
            </w:r>
            <w:r>
              <w:rPr>
                <w:noProof/>
                <w:webHidden/>
              </w:rPr>
              <w:fldChar w:fldCharType="separate"/>
            </w:r>
            <w:r>
              <w:rPr>
                <w:noProof/>
                <w:webHidden/>
              </w:rPr>
              <w:t>7</w:t>
            </w:r>
            <w:r>
              <w:rPr>
                <w:noProof/>
                <w:webHidden/>
              </w:rPr>
              <w:fldChar w:fldCharType="end"/>
            </w:r>
          </w:hyperlink>
        </w:p>
        <w:p w14:paraId="0FB87E6D" w14:textId="63BBEB12"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45" w:history="1">
            <w:r w:rsidRPr="00EA2354">
              <w:rPr>
                <w:rStyle w:val="Hyperlink"/>
                <w:rFonts w:ascii="Times New Roman" w:eastAsia="MS Mincho" w:hAnsi="Times New Roman"/>
                <w:noProof/>
              </w:rPr>
              <w:t>F.</w:t>
            </w:r>
            <w:r>
              <w:rPr>
                <w:rFonts w:asciiTheme="minorHAnsi" w:eastAsiaTheme="minorEastAsia" w:hAnsiTheme="minorHAnsi" w:cstheme="minorBidi"/>
                <w:noProof/>
                <w:sz w:val="22"/>
                <w:szCs w:val="22"/>
                <w:lang w:eastAsia="en-GB"/>
              </w:rPr>
              <w:tab/>
            </w:r>
            <w:r w:rsidRPr="00EA2354">
              <w:rPr>
                <w:rStyle w:val="Hyperlink"/>
                <w:rFonts w:eastAsia="MS Mincho"/>
                <w:noProof/>
              </w:rPr>
              <w:t>Web Interface</w:t>
            </w:r>
            <w:r>
              <w:rPr>
                <w:noProof/>
                <w:webHidden/>
              </w:rPr>
              <w:tab/>
            </w:r>
            <w:r>
              <w:rPr>
                <w:noProof/>
                <w:webHidden/>
              </w:rPr>
              <w:fldChar w:fldCharType="begin"/>
            </w:r>
            <w:r>
              <w:rPr>
                <w:noProof/>
                <w:webHidden/>
              </w:rPr>
              <w:instrText xml:space="preserve"> PAGEREF _Toc477960445 \h </w:instrText>
            </w:r>
            <w:r>
              <w:rPr>
                <w:noProof/>
                <w:webHidden/>
              </w:rPr>
            </w:r>
            <w:r>
              <w:rPr>
                <w:noProof/>
                <w:webHidden/>
              </w:rPr>
              <w:fldChar w:fldCharType="separate"/>
            </w:r>
            <w:r>
              <w:rPr>
                <w:noProof/>
                <w:webHidden/>
              </w:rPr>
              <w:t>7</w:t>
            </w:r>
            <w:r>
              <w:rPr>
                <w:noProof/>
                <w:webHidden/>
              </w:rPr>
              <w:fldChar w:fldCharType="end"/>
            </w:r>
          </w:hyperlink>
        </w:p>
        <w:p w14:paraId="33D6DDAF" w14:textId="6C4190D5"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46" w:history="1">
            <w:r w:rsidRPr="00EA2354">
              <w:rPr>
                <w:rStyle w:val="Hyperlink"/>
                <w:rFonts w:ascii="Times New Roman" w:eastAsia="MS Mincho" w:hAnsi="Times New Roman"/>
                <w:noProof/>
              </w:rPr>
              <w:t>VI.</w:t>
            </w:r>
            <w:r>
              <w:rPr>
                <w:rFonts w:asciiTheme="minorHAnsi" w:eastAsiaTheme="minorEastAsia" w:hAnsiTheme="minorHAnsi" w:cstheme="minorBidi"/>
                <w:noProof/>
                <w:sz w:val="22"/>
                <w:szCs w:val="22"/>
                <w:lang w:eastAsia="en-GB"/>
              </w:rPr>
              <w:tab/>
            </w:r>
            <w:r w:rsidRPr="00EA2354">
              <w:rPr>
                <w:rStyle w:val="Hyperlink"/>
                <w:rFonts w:eastAsia="MS Mincho"/>
                <w:noProof/>
              </w:rPr>
              <w:t>User Evaluation Criteria and Setup</w:t>
            </w:r>
            <w:r>
              <w:rPr>
                <w:noProof/>
                <w:webHidden/>
              </w:rPr>
              <w:tab/>
            </w:r>
            <w:r>
              <w:rPr>
                <w:noProof/>
                <w:webHidden/>
              </w:rPr>
              <w:fldChar w:fldCharType="begin"/>
            </w:r>
            <w:r>
              <w:rPr>
                <w:noProof/>
                <w:webHidden/>
              </w:rPr>
              <w:instrText xml:space="preserve"> PAGEREF _Toc477960446 \h </w:instrText>
            </w:r>
            <w:r>
              <w:rPr>
                <w:noProof/>
                <w:webHidden/>
              </w:rPr>
            </w:r>
            <w:r>
              <w:rPr>
                <w:noProof/>
                <w:webHidden/>
              </w:rPr>
              <w:fldChar w:fldCharType="separate"/>
            </w:r>
            <w:r>
              <w:rPr>
                <w:noProof/>
                <w:webHidden/>
              </w:rPr>
              <w:t>8</w:t>
            </w:r>
            <w:r>
              <w:rPr>
                <w:noProof/>
                <w:webHidden/>
              </w:rPr>
              <w:fldChar w:fldCharType="end"/>
            </w:r>
          </w:hyperlink>
        </w:p>
        <w:p w14:paraId="5503645B" w14:textId="0B2E5607"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47" w:history="1">
            <w:r w:rsidRPr="00EA2354">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EA2354">
              <w:rPr>
                <w:rStyle w:val="Hyperlink"/>
                <w:rFonts w:eastAsia="MS Mincho"/>
                <w:noProof/>
              </w:rPr>
              <w:t>Sleep Quality</w:t>
            </w:r>
            <w:r>
              <w:rPr>
                <w:noProof/>
                <w:webHidden/>
              </w:rPr>
              <w:tab/>
            </w:r>
            <w:r>
              <w:rPr>
                <w:noProof/>
                <w:webHidden/>
              </w:rPr>
              <w:fldChar w:fldCharType="begin"/>
            </w:r>
            <w:r>
              <w:rPr>
                <w:noProof/>
                <w:webHidden/>
              </w:rPr>
              <w:instrText xml:space="preserve"> PAGEREF _Toc477960447 \h </w:instrText>
            </w:r>
            <w:r>
              <w:rPr>
                <w:noProof/>
                <w:webHidden/>
              </w:rPr>
            </w:r>
            <w:r>
              <w:rPr>
                <w:noProof/>
                <w:webHidden/>
              </w:rPr>
              <w:fldChar w:fldCharType="separate"/>
            </w:r>
            <w:r>
              <w:rPr>
                <w:noProof/>
                <w:webHidden/>
              </w:rPr>
              <w:t>8</w:t>
            </w:r>
            <w:r>
              <w:rPr>
                <w:noProof/>
                <w:webHidden/>
              </w:rPr>
              <w:fldChar w:fldCharType="end"/>
            </w:r>
          </w:hyperlink>
        </w:p>
        <w:p w14:paraId="7E2DD278" w14:textId="79ECC07C"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48" w:history="1">
            <w:r w:rsidRPr="00EA2354">
              <w:rPr>
                <w:rStyle w:val="Hyperlink"/>
                <w:rFonts w:ascii="Times New Roman" w:eastAsia="MS Mincho" w:hAnsi="Times New Roman"/>
                <w:noProof/>
              </w:rPr>
              <w:t>B.</w:t>
            </w:r>
            <w:r>
              <w:rPr>
                <w:rFonts w:asciiTheme="minorHAnsi" w:eastAsiaTheme="minorEastAsia" w:hAnsiTheme="minorHAnsi" w:cstheme="minorBidi"/>
                <w:noProof/>
                <w:sz w:val="22"/>
                <w:szCs w:val="22"/>
                <w:lang w:eastAsia="en-GB"/>
              </w:rPr>
              <w:tab/>
            </w:r>
            <w:r w:rsidRPr="00EA2354">
              <w:rPr>
                <w:rStyle w:val="Hyperlink"/>
                <w:rFonts w:eastAsia="MS Mincho"/>
                <w:noProof/>
              </w:rPr>
              <w:t>App, Web Interface</w:t>
            </w:r>
            <w:r>
              <w:rPr>
                <w:noProof/>
                <w:webHidden/>
              </w:rPr>
              <w:tab/>
            </w:r>
            <w:r>
              <w:rPr>
                <w:noProof/>
                <w:webHidden/>
              </w:rPr>
              <w:fldChar w:fldCharType="begin"/>
            </w:r>
            <w:r>
              <w:rPr>
                <w:noProof/>
                <w:webHidden/>
              </w:rPr>
              <w:instrText xml:space="preserve"> PAGEREF _Toc477960448 \h </w:instrText>
            </w:r>
            <w:r>
              <w:rPr>
                <w:noProof/>
                <w:webHidden/>
              </w:rPr>
            </w:r>
            <w:r>
              <w:rPr>
                <w:noProof/>
                <w:webHidden/>
              </w:rPr>
              <w:fldChar w:fldCharType="separate"/>
            </w:r>
            <w:r>
              <w:rPr>
                <w:noProof/>
                <w:webHidden/>
              </w:rPr>
              <w:t>8</w:t>
            </w:r>
            <w:r>
              <w:rPr>
                <w:noProof/>
                <w:webHidden/>
              </w:rPr>
              <w:fldChar w:fldCharType="end"/>
            </w:r>
          </w:hyperlink>
        </w:p>
        <w:p w14:paraId="3EF03683" w14:textId="14606448"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49" w:history="1">
            <w:r w:rsidRPr="00EA2354">
              <w:rPr>
                <w:rStyle w:val="Hyperlink"/>
                <w:rFonts w:ascii="Times New Roman" w:eastAsia="MS Mincho" w:hAnsi="Times New Roman"/>
                <w:noProof/>
              </w:rPr>
              <w:t>VII.</w:t>
            </w:r>
            <w:r>
              <w:rPr>
                <w:rFonts w:asciiTheme="minorHAnsi" w:eastAsiaTheme="minorEastAsia" w:hAnsiTheme="minorHAnsi" w:cstheme="minorBidi"/>
                <w:noProof/>
                <w:sz w:val="22"/>
                <w:szCs w:val="22"/>
                <w:lang w:eastAsia="en-GB"/>
              </w:rPr>
              <w:tab/>
            </w:r>
            <w:r w:rsidRPr="00EA2354">
              <w:rPr>
                <w:rStyle w:val="Hyperlink"/>
                <w:rFonts w:eastAsia="MS Mincho"/>
                <w:noProof/>
              </w:rPr>
              <w:t>Results</w:t>
            </w:r>
            <w:r>
              <w:rPr>
                <w:noProof/>
                <w:webHidden/>
              </w:rPr>
              <w:tab/>
            </w:r>
            <w:r>
              <w:rPr>
                <w:noProof/>
                <w:webHidden/>
              </w:rPr>
              <w:fldChar w:fldCharType="begin"/>
            </w:r>
            <w:r>
              <w:rPr>
                <w:noProof/>
                <w:webHidden/>
              </w:rPr>
              <w:instrText xml:space="preserve"> PAGEREF _Toc477960449 \h </w:instrText>
            </w:r>
            <w:r>
              <w:rPr>
                <w:noProof/>
                <w:webHidden/>
              </w:rPr>
            </w:r>
            <w:r>
              <w:rPr>
                <w:noProof/>
                <w:webHidden/>
              </w:rPr>
              <w:fldChar w:fldCharType="separate"/>
            </w:r>
            <w:r>
              <w:rPr>
                <w:noProof/>
                <w:webHidden/>
              </w:rPr>
              <w:t>8</w:t>
            </w:r>
            <w:r>
              <w:rPr>
                <w:noProof/>
                <w:webHidden/>
              </w:rPr>
              <w:fldChar w:fldCharType="end"/>
            </w:r>
          </w:hyperlink>
        </w:p>
        <w:p w14:paraId="20680F3E" w14:textId="12CB854C"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50" w:history="1">
            <w:r w:rsidRPr="00EA2354">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EA2354">
              <w:rPr>
                <w:rStyle w:val="Hyperlink"/>
                <w:rFonts w:eastAsia="MS Mincho"/>
                <w:noProof/>
              </w:rPr>
              <w:t>Sleep Quality</w:t>
            </w:r>
            <w:r>
              <w:rPr>
                <w:noProof/>
                <w:webHidden/>
              </w:rPr>
              <w:tab/>
            </w:r>
            <w:r>
              <w:rPr>
                <w:noProof/>
                <w:webHidden/>
              </w:rPr>
              <w:fldChar w:fldCharType="begin"/>
            </w:r>
            <w:r>
              <w:rPr>
                <w:noProof/>
                <w:webHidden/>
              </w:rPr>
              <w:instrText xml:space="preserve"> PAGEREF _Toc477960450 \h </w:instrText>
            </w:r>
            <w:r>
              <w:rPr>
                <w:noProof/>
                <w:webHidden/>
              </w:rPr>
            </w:r>
            <w:r>
              <w:rPr>
                <w:noProof/>
                <w:webHidden/>
              </w:rPr>
              <w:fldChar w:fldCharType="separate"/>
            </w:r>
            <w:r>
              <w:rPr>
                <w:noProof/>
                <w:webHidden/>
              </w:rPr>
              <w:t>8</w:t>
            </w:r>
            <w:r>
              <w:rPr>
                <w:noProof/>
                <w:webHidden/>
              </w:rPr>
              <w:fldChar w:fldCharType="end"/>
            </w:r>
          </w:hyperlink>
        </w:p>
        <w:p w14:paraId="531D7438" w14:textId="6F052627" w:rsidR="007C718C" w:rsidRDefault="007C718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51" w:history="1">
            <w:r w:rsidRPr="00EA2354">
              <w:rPr>
                <w:rStyle w:val="Hyperlink"/>
                <w:rFonts w:ascii="Times New Roman" w:eastAsia="MS Mincho" w:hAnsi="Times New Roman"/>
                <w:noProof/>
              </w:rPr>
              <w:t>B.</w:t>
            </w:r>
            <w:r>
              <w:rPr>
                <w:rFonts w:asciiTheme="minorHAnsi" w:eastAsiaTheme="minorEastAsia" w:hAnsiTheme="minorHAnsi" w:cstheme="minorBidi"/>
                <w:noProof/>
                <w:sz w:val="22"/>
                <w:szCs w:val="22"/>
                <w:lang w:eastAsia="en-GB"/>
              </w:rPr>
              <w:tab/>
            </w:r>
            <w:r w:rsidRPr="00EA2354">
              <w:rPr>
                <w:rStyle w:val="Hyperlink"/>
                <w:rFonts w:eastAsia="MS Mincho"/>
                <w:noProof/>
              </w:rPr>
              <w:t>App, Web Interface</w:t>
            </w:r>
            <w:r>
              <w:rPr>
                <w:noProof/>
                <w:webHidden/>
              </w:rPr>
              <w:tab/>
            </w:r>
            <w:r>
              <w:rPr>
                <w:noProof/>
                <w:webHidden/>
              </w:rPr>
              <w:fldChar w:fldCharType="begin"/>
            </w:r>
            <w:r>
              <w:rPr>
                <w:noProof/>
                <w:webHidden/>
              </w:rPr>
              <w:instrText xml:space="preserve"> PAGEREF _Toc477960451 \h </w:instrText>
            </w:r>
            <w:r>
              <w:rPr>
                <w:noProof/>
                <w:webHidden/>
              </w:rPr>
            </w:r>
            <w:r>
              <w:rPr>
                <w:noProof/>
                <w:webHidden/>
              </w:rPr>
              <w:fldChar w:fldCharType="separate"/>
            </w:r>
            <w:r>
              <w:rPr>
                <w:noProof/>
                <w:webHidden/>
              </w:rPr>
              <w:t>8</w:t>
            </w:r>
            <w:r>
              <w:rPr>
                <w:noProof/>
                <w:webHidden/>
              </w:rPr>
              <w:fldChar w:fldCharType="end"/>
            </w:r>
          </w:hyperlink>
        </w:p>
        <w:p w14:paraId="2C00791D" w14:textId="7B8EB6AF"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52" w:history="1">
            <w:r w:rsidRPr="00EA2354">
              <w:rPr>
                <w:rStyle w:val="Hyperlink"/>
                <w:rFonts w:ascii="Times New Roman" w:eastAsia="MS Mincho" w:hAnsi="Times New Roman"/>
                <w:noProof/>
              </w:rPr>
              <w:t>VIII.</w:t>
            </w:r>
            <w:r>
              <w:rPr>
                <w:rFonts w:asciiTheme="minorHAnsi" w:eastAsiaTheme="minorEastAsia" w:hAnsiTheme="minorHAnsi" w:cstheme="minorBidi"/>
                <w:noProof/>
                <w:sz w:val="22"/>
                <w:szCs w:val="22"/>
                <w:lang w:eastAsia="en-GB"/>
              </w:rPr>
              <w:tab/>
            </w:r>
            <w:r w:rsidRPr="00EA2354">
              <w:rPr>
                <w:rStyle w:val="Hyperlink"/>
                <w:rFonts w:eastAsia="MS Mincho"/>
                <w:noProof/>
              </w:rPr>
              <w:t>Discussion</w:t>
            </w:r>
            <w:r>
              <w:rPr>
                <w:noProof/>
                <w:webHidden/>
              </w:rPr>
              <w:tab/>
            </w:r>
            <w:r>
              <w:rPr>
                <w:noProof/>
                <w:webHidden/>
              </w:rPr>
              <w:fldChar w:fldCharType="begin"/>
            </w:r>
            <w:r>
              <w:rPr>
                <w:noProof/>
                <w:webHidden/>
              </w:rPr>
              <w:instrText xml:space="preserve"> PAGEREF _Toc477960452 \h </w:instrText>
            </w:r>
            <w:r>
              <w:rPr>
                <w:noProof/>
                <w:webHidden/>
              </w:rPr>
            </w:r>
            <w:r>
              <w:rPr>
                <w:noProof/>
                <w:webHidden/>
              </w:rPr>
              <w:fldChar w:fldCharType="separate"/>
            </w:r>
            <w:r>
              <w:rPr>
                <w:noProof/>
                <w:webHidden/>
              </w:rPr>
              <w:t>8</w:t>
            </w:r>
            <w:r>
              <w:rPr>
                <w:noProof/>
                <w:webHidden/>
              </w:rPr>
              <w:fldChar w:fldCharType="end"/>
            </w:r>
          </w:hyperlink>
        </w:p>
        <w:p w14:paraId="29330F2D" w14:textId="73C0B21C"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53" w:history="1">
            <w:r w:rsidRPr="00EA2354">
              <w:rPr>
                <w:rStyle w:val="Hyperlink"/>
                <w:rFonts w:ascii="Times New Roman" w:eastAsia="MS Mincho" w:hAnsi="Times New Roman"/>
                <w:noProof/>
              </w:rPr>
              <w:t>IX.</w:t>
            </w:r>
            <w:r>
              <w:rPr>
                <w:rFonts w:asciiTheme="minorHAnsi" w:eastAsiaTheme="minorEastAsia" w:hAnsiTheme="minorHAnsi" w:cstheme="minorBidi"/>
                <w:noProof/>
                <w:sz w:val="22"/>
                <w:szCs w:val="22"/>
                <w:lang w:eastAsia="en-GB"/>
              </w:rPr>
              <w:tab/>
            </w:r>
            <w:r w:rsidRPr="00EA2354">
              <w:rPr>
                <w:rStyle w:val="Hyperlink"/>
                <w:rFonts w:eastAsia="MS Mincho"/>
                <w:noProof/>
              </w:rPr>
              <w:t>Conclusion</w:t>
            </w:r>
            <w:r>
              <w:rPr>
                <w:noProof/>
                <w:webHidden/>
              </w:rPr>
              <w:tab/>
            </w:r>
            <w:r>
              <w:rPr>
                <w:noProof/>
                <w:webHidden/>
              </w:rPr>
              <w:fldChar w:fldCharType="begin"/>
            </w:r>
            <w:r>
              <w:rPr>
                <w:noProof/>
                <w:webHidden/>
              </w:rPr>
              <w:instrText xml:space="preserve"> PAGEREF _Toc477960453 \h </w:instrText>
            </w:r>
            <w:r>
              <w:rPr>
                <w:noProof/>
                <w:webHidden/>
              </w:rPr>
            </w:r>
            <w:r>
              <w:rPr>
                <w:noProof/>
                <w:webHidden/>
              </w:rPr>
              <w:fldChar w:fldCharType="separate"/>
            </w:r>
            <w:r>
              <w:rPr>
                <w:noProof/>
                <w:webHidden/>
              </w:rPr>
              <w:t>8</w:t>
            </w:r>
            <w:r>
              <w:rPr>
                <w:noProof/>
                <w:webHidden/>
              </w:rPr>
              <w:fldChar w:fldCharType="end"/>
            </w:r>
          </w:hyperlink>
        </w:p>
        <w:p w14:paraId="26D9E952" w14:textId="69CDF7ED" w:rsidR="007C718C" w:rsidRDefault="007C718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54" w:history="1">
            <w:r w:rsidRPr="00EA2354">
              <w:rPr>
                <w:rStyle w:val="Hyperlink"/>
                <w:rFonts w:ascii="Times New Roman" w:eastAsia="MS Mincho" w:hAnsi="Times New Roman"/>
                <w:noProof/>
              </w:rPr>
              <w:t>X.</w:t>
            </w:r>
            <w:r>
              <w:rPr>
                <w:rFonts w:asciiTheme="minorHAnsi" w:eastAsiaTheme="minorEastAsia" w:hAnsiTheme="minorHAnsi" w:cstheme="minorBidi"/>
                <w:noProof/>
                <w:sz w:val="22"/>
                <w:szCs w:val="22"/>
                <w:lang w:eastAsia="en-GB"/>
              </w:rPr>
              <w:tab/>
            </w:r>
            <w:r w:rsidRPr="00EA2354">
              <w:rPr>
                <w:rStyle w:val="Hyperlink"/>
                <w:rFonts w:eastAsia="MS Mincho"/>
                <w:noProof/>
              </w:rPr>
              <w:t>References</w:t>
            </w:r>
            <w:r>
              <w:rPr>
                <w:noProof/>
                <w:webHidden/>
              </w:rPr>
              <w:tab/>
            </w:r>
            <w:r>
              <w:rPr>
                <w:noProof/>
                <w:webHidden/>
              </w:rPr>
              <w:fldChar w:fldCharType="begin"/>
            </w:r>
            <w:r>
              <w:rPr>
                <w:noProof/>
                <w:webHidden/>
              </w:rPr>
              <w:instrText xml:space="preserve"> PAGEREF _Toc477960454 \h </w:instrText>
            </w:r>
            <w:r>
              <w:rPr>
                <w:noProof/>
                <w:webHidden/>
              </w:rPr>
            </w:r>
            <w:r>
              <w:rPr>
                <w:noProof/>
                <w:webHidden/>
              </w:rPr>
              <w:fldChar w:fldCharType="separate"/>
            </w:r>
            <w:r>
              <w:rPr>
                <w:noProof/>
                <w:webHidden/>
              </w:rPr>
              <w:t>8</w:t>
            </w:r>
            <w:r>
              <w:rPr>
                <w:noProof/>
                <w:webHidden/>
              </w:rPr>
              <w:fldChar w:fldCharType="end"/>
            </w:r>
          </w:hyperlink>
        </w:p>
        <w:p w14:paraId="22AD3307" w14:textId="3EF98266" w:rsidR="00E4038F" w:rsidRDefault="00E4038F" w:rsidP="00E4038F">
          <w:r>
            <w:rPr>
              <w:b/>
              <w:bCs/>
              <w:noProof/>
            </w:rPr>
            <w:fldChar w:fldCharType="end"/>
          </w:r>
        </w:p>
      </w:sdtContent>
    </w:sdt>
    <w:p w14:paraId="698B533B" w14:textId="77777777" w:rsidR="00E4038F" w:rsidRDefault="00E4038F" w:rsidP="00E4038F">
      <w:pPr>
        <w:jc w:val="left"/>
        <w:rPr>
          <w:rFonts w:eastAsia="MS Mincho" w:cs="Arial"/>
          <w:i/>
          <w:iCs/>
        </w:rPr>
      </w:pPr>
    </w:p>
    <w:p w14:paraId="2104E769" w14:textId="77777777" w:rsidR="00E4038F" w:rsidRDefault="00E4038F" w:rsidP="00E4038F">
      <w:pPr>
        <w:jc w:val="left"/>
        <w:rPr>
          <w:rFonts w:eastAsia="MS Mincho" w:cs="Arial"/>
          <w:i/>
          <w:iCs/>
        </w:rPr>
      </w:pPr>
      <w:r>
        <w:rPr>
          <w:rFonts w:eastAsia="MS Mincho" w:cs="Arial"/>
          <w:i/>
          <w:iCs/>
        </w:rPr>
        <w:br w:type="page"/>
      </w:r>
    </w:p>
    <w:p w14:paraId="658F9ED1" w14:textId="77777777" w:rsidR="00E4038F" w:rsidRPr="00E4038F" w:rsidRDefault="00E4038F" w:rsidP="00E4038F"/>
    <w:bookmarkEnd w:id="54"/>
    <w:bookmarkEnd w:id="55"/>
    <w:p w14:paraId="59D4BB8C" w14:textId="1763858F" w:rsidR="00574DD6"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cs="Arial"/>
          <w:sz w:val="12"/>
        </w:rPr>
        <w:fldChar w:fldCharType="begin"/>
      </w:r>
      <w:r>
        <w:rPr>
          <w:rFonts w:eastAsia="MS Mincho" w:cs="Arial"/>
          <w:sz w:val="12"/>
        </w:rPr>
        <w:instrText xml:space="preserve"> TOC \h \z \c "Figure" </w:instrText>
      </w:r>
      <w:r>
        <w:rPr>
          <w:rFonts w:eastAsia="MS Mincho" w:cs="Arial"/>
          <w:sz w:val="12"/>
        </w:rPr>
        <w:fldChar w:fldCharType="separate"/>
      </w:r>
      <w:hyperlink r:id="rId11" w:anchor="_Toc477958067" w:history="1">
        <w:r w:rsidR="00574DD6" w:rsidRPr="006A358E">
          <w:rPr>
            <w:rStyle w:val="Hyperlink"/>
            <w:rFonts w:eastAsia="MS Mincho"/>
            <w:noProof/>
          </w:rPr>
          <w:t>Figure 1: Sensor comparison</w:t>
        </w:r>
        <w:r w:rsidR="00574DD6">
          <w:rPr>
            <w:noProof/>
            <w:webHidden/>
          </w:rPr>
          <w:tab/>
        </w:r>
        <w:r w:rsidR="00574DD6">
          <w:rPr>
            <w:noProof/>
            <w:webHidden/>
          </w:rPr>
          <w:fldChar w:fldCharType="begin"/>
        </w:r>
        <w:r w:rsidR="00574DD6">
          <w:rPr>
            <w:noProof/>
            <w:webHidden/>
          </w:rPr>
          <w:instrText xml:space="preserve"> PAGEREF _Toc477958067 \h </w:instrText>
        </w:r>
        <w:r w:rsidR="00574DD6">
          <w:rPr>
            <w:noProof/>
            <w:webHidden/>
          </w:rPr>
        </w:r>
        <w:r w:rsidR="00574DD6">
          <w:rPr>
            <w:noProof/>
            <w:webHidden/>
          </w:rPr>
          <w:fldChar w:fldCharType="separate"/>
        </w:r>
        <w:r w:rsidR="00574DD6">
          <w:rPr>
            <w:noProof/>
            <w:webHidden/>
          </w:rPr>
          <w:t>2</w:t>
        </w:r>
        <w:r w:rsidR="00574DD6">
          <w:rPr>
            <w:noProof/>
            <w:webHidden/>
          </w:rPr>
          <w:fldChar w:fldCharType="end"/>
        </w:r>
      </w:hyperlink>
    </w:p>
    <w:p w14:paraId="512BCCB0" w14:textId="07FB065C" w:rsidR="00574DD6" w:rsidRDefault="00670DF5">
      <w:pPr>
        <w:pStyle w:val="TableofFigures"/>
        <w:tabs>
          <w:tab w:val="right" w:leader="dot" w:pos="4853"/>
        </w:tabs>
        <w:rPr>
          <w:rFonts w:asciiTheme="minorHAnsi" w:eastAsiaTheme="minorEastAsia" w:hAnsiTheme="minorHAnsi" w:cstheme="minorBidi"/>
          <w:noProof/>
          <w:sz w:val="22"/>
          <w:szCs w:val="22"/>
          <w:lang w:eastAsia="en-GB"/>
        </w:rPr>
      </w:pPr>
      <w:hyperlink w:anchor="_Toc477958068" w:history="1">
        <w:r w:rsidR="00574DD6" w:rsidRPr="006A358E">
          <w:rPr>
            <w:rStyle w:val="Hyperlink"/>
            <w:rFonts w:eastAsia="MS Mincho"/>
            <w:noProof/>
          </w:rPr>
          <w:t>Figure 2: Server Architecture for ML model</w:t>
        </w:r>
        <w:r w:rsidR="00574DD6">
          <w:rPr>
            <w:noProof/>
            <w:webHidden/>
          </w:rPr>
          <w:tab/>
        </w:r>
        <w:r w:rsidR="00574DD6">
          <w:rPr>
            <w:noProof/>
            <w:webHidden/>
          </w:rPr>
          <w:fldChar w:fldCharType="begin"/>
        </w:r>
        <w:r w:rsidR="00574DD6">
          <w:rPr>
            <w:noProof/>
            <w:webHidden/>
          </w:rPr>
          <w:instrText xml:space="preserve"> PAGEREF _Toc477958068 \h </w:instrText>
        </w:r>
        <w:r w:rsidR="00574DD6">
          <w:rPr>
            <w:noProof/>
            <w:webHidden/>
          </w:rPr>
        </w:r>
        <w:r w:rsidR="00574DD6">
          <w:rPr>
            <w:noProof/>
            <w:webHidden/>
          </w:rPr>
          <w:fldChar w:fldCharType="separate"/>
        </w:r>
        <w:r w:rsidR="00574DD6">
          <w:rPr>
            <w:noProof/>
            <w:webHidden/>
          </w:rPr>
          <w:t>5</w:t>
        </w:r>
        <w:r w:rsidR="00574DD6">
          <w:rPr>
            <w:noProof/>
            <w:webHidden/>
          </w:rPr>
          <w:fldChar w:fldCharType="end"/>
        </w:r>
      </w:hyperlink>
    </w:p>
    <w:p w14:paraId="18586C2F" w14:textId="13168EAA" w:rsidR="00574DD6" w:rsidRDefault="00670DF5">
      <w:pPr>
        <w:pStyle w:val="TableofFigures"/>
        <w:tabs>
          <w:tab w:val="right" w:leader="dot" w:pos="4853"/>
        </w:tabs>
        <w:rPr>
          <w:rFonts w:asciiTheme="minorHAnsi" w:eastAsiaTheme="minorEastAsia" w:hAnsiTheme="minorHAnsi" w:cstheme="minorBidi"/>
          <w:noProof/>
          <w:sz w:val="22"/>
          <w:szCs w:val="22"/>
          <w:lang w:eastAsia="en-GB"/>
        </w:rPr>
      </w:pPr>
      <w:hyperlink w:anchor="_Toc477958069" w:history="1">
        <w:r w:rsidR="00574DD6" w:rsidRPr="006A358E">
          <w:rPr>
            <w:rStyle w:val="Hyperlink"/>
            <w:rFonts w:eastAsia="MS Mincho"/>
            <w:noProof/>
          </w:rPr>
          <w:t>Figure 3: Flow of app</w:t>
        </w:r>
        <w:r w:rsidR="00574DD6">
          <w:rPr>
            <w:noProof/>
            <w:webHidden/>
          </w:rPr>
          <w:tab/>
        </w:r>
        <w:r w:rsidR="00574DD6">
          <w:rPr>
            <w:noProof/>
            <w:webHidden/>
          </w:rPr>
          <w:fldChar w:fldCharType="begin"/>
        </w:r>
        <w:r w:rsidR="00574DD6">
          <w:rPr>
            <w:noProof/>
            <w:webHidden/>
          </w:rPr>
          <w:instrText xml:space="preserve"> PAGEREF _Toc477958069 \h </w:instrText>
        </w:r>
        <w:r w:rsidR="00574DD6">
          <w:rPr>
            <w:noProof/>
            <w:webHidden/>
          </w:rPr>
        </w:r>
        <w:r w:rsidR="00574DD6">
          <w:rPr>
            <w:noProof/>
            <w:webHidden/>
          </w:rPr>
          <w:fldChar w:fldCharType="separate"/>
        </w:r>
        <w:r w:rsidR="00574DD6">
          <w:rPr>
            <w:noProof/>
            <w:webHidden/>
          </w:rPr>
          <w:t>7</w:t>
        </w:r>
        <w:r w:rsidR="00574DD6">
          <w:rPr>
            <w:noProof/>
            <w:webHidden/>
          </w:rPr>
          <w:fldChar w:fldCharType="end"/>
        </w:r>
      </w:hyperlink>
    </w:p>
    <w:p w14:paraId="3946C26E" w14:textId="26BDC900" w:rsidR="00EC6D22" w:rsidRDefault="00336948" w:rsidP="00B27B57">
      <w:pPr>
        <w:pStyle w:val="Bibliography"/>
        <w:jc w:val="left"/>
        <w:rPr>
          <w:rFonts w:eastAsia="MS Mincho" w:cs="Arial"/>
          <w:sz w:val="12"/>
        </w:rPr>
      </w:pPr>
      <w:r>
        <w:rPr>
          <w:rFonts w:eastAsia="MS Mincho" w:cs="Arial"/>
          <w:sz w:val="12"/>
        </w:rPr>
        <w:fldChar w:fldCharType="end"/>
      </w:r>
    </w:p>
    <w:p w14:paraId="168480CA" w14:textId="0274C1F4" w:rsidR="00336948" w:rsidRDefault="00336948" w:rsidP="00336948">
      <w:pPr>
        <w:rPr>
          <w:rFonts w:eastAsia="MS Mincho"/>
        </w:rPr>
      </w:pPr>
    </w:p>
    <w:p w14:paraId="0FB5625C" w14:textId="682551AC" w:rsidR="00574DD6"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"Equation" </w:instrText>
      </w:r>
      <w:r>
        <w:rPr>
          <w:rFonts w:eastAsia="MS Mincho"/>
        </w:rPr>
        <w:fldChar w:fldCharType="separate"/>
      </w:r>
      <w:hyperlink w:anchor="_Toc477958072" w:history="1">
        <w:r w:rsidR="00574DD6" w:rsidRPr="006265FC">
          <w:rPr>
            <w:rStyle w:val="Hyperlink"/>
            <w:rFonts w:eastAsia="MS Mincho"/>
            <w:noProof/>
          </w:rPr>
          <w:t xml:space="preserve">Equation 1: </w:t>
        </w:r>
        <m:oMath>
          <m:r>
            <w:rPr>
              <w:rStyle w:val="Hyperlink"/>
              <w:rFonts w:ascii="Cambria Math" w:eastAsia="MS Mincho" w:hAnsi="Cambria Math" w:cs="Times-Roman"/>
              <w:noProof/>
              <w:lang w:eastAsia="zh-TW"/>
            </w:rPr>
            <m:t>X</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Y</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Z</m:t>
          </m:r>
          <m:r>
            <m:rPr>
              <m:sty m:val="p"/>
            </m:rPr>
            <w:rPr>
              <w:rStyle w:val="Hyperlink"/>
              <w:rFonts w:ascii="Cambria Math" w:eastAsia="MS Mincho" w:hAnsi="Cambria Math" w:cs="Times-Roman"/>
              <w:noProof/>
              <w:lang w:eastAsia="zh-TW"/>
            </w:rPr>
            <m:t>2</m:t>
          </m:r>
        </m:oMath>
        <w:r w:rsidR="00574DD6">
          <w:rPr>
            <w:noProof/>
            <w:webHidden/>
          </w:rPr>
          <w:tab/>
        </w:r>
        <w:r w:rsidR="00574DD6">
          <w:rPr>
            <w:noProof/>
            <w:webHidden/>
          </w:rPr>
          <w:fldChar w:fldCharType="begin"/>
        </w:r>
        <w:r w:rsidR="00574DD6">
          <w:rPr>
            <w:noProof/>
            <w:webHidden/>
          </w:rPr>
          <w:instrText xml:space="preserve"> PAGEREF _Toc477958072 \h </w:instrText>
        </w:r>
        <w:r w:rsidR="00574DD6">
          <w:rPr>
            <w:noProof/>
            <w:webHidden/>
          </w:rPr>
        </w:r>
        <w:r w:rsidR="00574DD6">
          <w:rPr>
            <w:noProof/>
            <w:webHidden/>
          </w:rPr>
          <w:fldChar w:fldCharType="separate"/>
        </w:r>
        <w:r w:rsidR="00574DD6">
          <w:rPr>
            <w:noProof/>
            <w:webHidden/>
          </w:rPr>
          <w:t>4</w:t>
        </w:r>
        <w:r w:rsidR="00574DD6">
          <w:rPr>
            <w:noProof/>
            <w:webHidden/>
          </w:rPr>
          <w:fldChar w:fldCharType="end"/>
        </w:r>
      </w:hyperlink>
    </w:p>
    <w:p w14:paraId="54416EFA" w14:textId="53341278" w:rsidR="00336948" w:rsidRDefault="00336948" w:rsidP="00336948">
      <w:pPr>
        <w:rPr>
          <w:rFonts w:eastAsia="MS Mincho"/>
        </w:rPr>
      </w:pPr>
      <w:r>
        <w:rPr>
          <w:rFonts w:eastAsia="MS Mincho"/>
        </w:rPr>
        <w:fldChar w:fldCharType="end"/>
      </w:r>
    </w:p>
    <w:p w14:paraId="128E0492" w14:textId="6F6ABD18" w:rsidR="00336948" w:rsidRDefault="00336948" w:rsidP="00336948">
      <w:pPr>
        <w:rPr>
          <w:rFonts w:eastAsia="MS Mincho"/>
        </w:rPr>
      </w:pPr>
    </w:p>
    <w:p w14:paraId="1FC0284A" w14:textId="5D440611" w:rsidR="00574DD6"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"Table" </w:instrText>
      </w:r>
      <w:r>
        <w:rPr>
          <w:rFonts w:eastAsia="MS Mincho"/>
        </w:rPr>
        <w:fldChar w:fldCharType="separate"/>
      </w:r>
      <w:hyperlink w:anchor="_Toc477958113" w:history="1">
        <w:r w:rsidR="00574DD6" w:rsidRPr="00181178">
          <w:rPr>
            <w:rStyle w:val="Hyperlink"/>
            <w:rFonts w:eastAsia="MS Mincho"/>
            <w:noProof/>
          </w:rPr>
          <w:t>Table 1: Initial Feature Set</w:t>
        </w:r>
        <w:r w:rsidR="00574DD6">
          <w:rPr>
            <w:noProof/>
            <w:webHidden/>
          </w:rPr>
          <w:tab/>
        </w:r>
        <w:r w:rsidR="00574DD6">
          <w:rPr>
            <w:noProof/>
            <w:webHidden/>
          </w:rPr>
          <w:fldChar w:fldCharType="begin"/>
        </w:r>
        <w:r w:rsidR="00574DD6">
          <w:rPr>
            <w:noProof/>
            <w:webHidden/>
          </w:rPr>
          <w:instrText xml:space="preserve"> PAGEREF _Toc477958113 \h </w:instrText>
        </w:r>
        <w:r w:rsidR="00574DD6">
          <w:rPr>
            <w:noProof/>
            <w:webHidden/>
          </w:rPr>
        </w:r>
        <w:r w:rsidR="00574DD6">
          <w:rPr>
            <w:noProof/>
            <w:webHidden/>
          </w:rPr>
          <w:fldChar w:fldCharType="separate"/>
        </w:r>
        <w:r w:rsidR="00574DD6">
          <w:rPr>
            <w:noProof/>
            <w:webHidden/>
          </w:rPr>
          <w:t>4</w:t>
        </w:r>
        <w:r w:rsidR="00574DD6">
          <w:rPr>
            <w:noProof/>
            <w:webHidden/>
          </w:rPr>
          <w:fldChar w:fldCharType="end"/>
        </w:r>
      </w:hyperlink>
    </w:p>
    <w:p w14:paraId="29D6732E" w14:textId="0FBB246B" w:rsidR="00574DD6" w:rsidRDefault="00670DF5">
      <w:pPr>
        <w:pStyle w:val="TableofFigures"/>
        <w:tabs>
          <w:tab w:val="right" w:leader="dot" w:pos="4853"/>
        </w:tabs>
        <w:rPr>
          <w:rFonts w:asciiTheme="minorHAnsi" w:eastAsiaTheme="minorEastAsia" w:hAnsiTheme="minorHAnsi" w:cstheme="minorBidi"/>
          <w:noProof/>
          <w:sz w:val="22"/>
          <w:szCs w:val="22"/>
          <w:lang w:eastAsia="en-GB"/>
        </w:rPr>
      </w:pPr>
      <w:hyperlink w:anchor="_Toc477958114" w:history="1">
        <w:r w:rsidR="00574DD6" w:rsidRPr="00181178">
          <w:rPr>
            <w:rStyle w:val="Hyperlink"/>
            <w:rFonts w:eastAsia="MS Mincho"/>
            <w:noProof/>
          </w:rPr>
          <w:t>Table 2: Feature Analysis Results</w:t>
        </w:r>
        <w:r w:rsidR="00574DD6">
          <w:rPr>
            <w:noProof/>
            <w:webHidden/>
          </w:rPr>
          <w:tab/>
        </w:r>
        <w:r w:rsidR="00574DD6">
          <w:rPr>
            <w:noProof/>
            <w:webHidden/>
          </w:rPr>
          <w:fldChar w:fldCharType="begin"/>
        </w:r>
        <w:r w:rsidR="00574DD6">
          <w:rPr>
            <w:noProof/>
            <w:webHidden/>
          </w:rPr>
          <w:instrText xml:space="preserve"> PAGEREF _Toc477958114 \h </w:instrText>
        </w:r>
        <w:r w:rsidR="00574DD6">
          <w:rPr>
            <w:noProof/>
            <w:webHidden/>
          </w:rPr>
        </w:r>
        <w:r w:rsidR="00574DD6">
          <w:rPr>
            <w:noProof/>
            <w:webHidden/>
          </w:rPr>
          <w:fldChar w:fldCharType="separate"/>
        </w:r>
        <w:r w:rsidR="00574DD6">
          <w:rPr>
            <w:noProof/>
            <w:webHidden/>
          </w:rPr>
          <w:t>5</w:t>
        </w:r>
        <w:r w:rsidR="00574DD6">
          <w:rPr>
            <w:noProof/>
            <w:webHidden/>
          </w:rPr>
          <w:fldChar w:fldCharType="end"/>
        </w:r>
      </w:hyperlink>
    </w:p>
    <w:p w14:paraId="230D6C73" w14:textId="6776474D" w:rsidR="00574DD6" w:rsidRDefault="00670DF5">
      <w:pPr>
        <w:pStyle w:val="TableofFigures"/>
        <w:tabs>
          <w:tab w:val="right" w:leader="dot" w:pos="4853"/>
        </w:tabs>
        <w:rPr>
          <w:rFonts w:asciiTheme="minorHAnsi" w:eastAsiaTheme="minorEastAsia" w:hAnsiTheme="minorHAnsi" w:cstheme="minorBidi"/>
          <w:noProof/>
          <w:sz w:val="22"/>
          <w:szCs w:val="22"/>
          <w:lang w:eastAsia="en-GB"/>
        </w:rPr>
      </w:pPr>
      <w:hyperlink w:anchor="_Toc477958115" w:history="1">
        <w:r w:rsidR="00574DD6" w:rsidRPr="00181178">
          <w:rPr>
            <w:rStyle w:val="Hyperlink"/>
            <w:rFonts w:eastAsia="MS Mincho"/>
            <w:noProof/>
          </w:rPr>
          <w:t>Table 3: Model Selection Results</w:t>
        </w:r>
        <w:r w:rsidR="00574DD6">
          <w:rPr>
            <w:noProof/>
            <w:webHidden/>
          </w:rPr>
          <w:tab/>
        </w:r>
        <w:r w:rsidR="00574DD6">
          <w:rPr>
            <w:noProof/>
            <w:webHidden/>
          </w:rPr>
          <w:fldChar w:fldCharType="begin"/>
        </w:r>
        <w:r w:rsidR="00574DD6">
          <w:rPr>
            <w:noProof/>
            <w:webHidden/>
          </w:rPr>
          <w:instrText xml:space="preserve"> PAGEREF _Toc477958115 \h </w:instrText>
        </w:r>
        <w:r w:rsidR="00574DD6">
          <w:rPr>
            <w:noProof/>
            <w:webHidden/>
          </w:rPr>
        </w:r>
        <w:r w:rsidR="00574DD6">
          <w:rPr>
            <w:noProof/>
            <w:webHidden/>
          </w:rPr>
          <w:fldChar w:fldCharType="separate"/>
        </w:r>
        <w:r w:rsidR="00574DD6">
          <w:rPr>
            <w:noProof/>
            <w:webHidden/>
          </w:rPr>
          <w:t>5</w:t>
        </w:r>
        <w:r w:rsidR="00574DD6">
          <w:rPr>
            <w:noProof/>
            <w:webHidden/>
          </w:rPr>
          <w:fldChar w:fldCharType="end"/>
        </w:r>
      </w:hyperlink>
    </w:p>
    <w:p w14:paraId="6CE526CB" w14:textId="55224BBB" w:rsidR="00336948" w:rsidRPr="00336948" w:rsidRDefault="00336948" w:rsidP="00336948">
      <w:pPr>
        <w:rPr>
          <w:rFonts w:eastAsia="MS Mincho"/>
        </w:rPr>
      </w:pPr>
      <w:r>
        <w:rPr>
          <w:rFonts w:eastAsia="MS Mincho"/>
        </w:rPr>
        <w:fldChar w:fldCharType="end"/>
      </w:r>
    </w:p>
    <w:sectPr w:rsidR="00336948" w:rsidRPr="00336948" w:rsidSect="000358E0">
      <w:footerReference w:type="default" r:id="rId12"/>
      <w:type w:val="continuous"/>
      <w:pgSz w:w="11909" w:h="16834" w:code="9"/>
      <w:pgMar w:top="1077" w:right="731" w:bottom="1077" w:left="731"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7B9067" w14:textId="77777777" w:rsidR="00670DF5" w:rsidRDefault="00670DF5" w:rsidP="00796F8E">
      <w:r>
        <w:separator/>
      </w:r>
    </w:p>
  </w:endnote>
  <w:endnote w:type="continuationSeparator" w:id="0">
    <w:p w14:paraId="247DD190" w14:textId="77777777" w:rsidR="00670DF5" w:rsidRDefault="00670DF5"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embedRegular r:id="rId1" w:fontKey="{9E124D07-D66D-446C-802F-75FDD926648C}"/>
    <w:embedBold r:id="rId2" w:fontKey="{3BA1F8DC-2184-4D4E-8CC1-C345C5F17578}"/>
  </w:font>
  <w:font w:name="MS Mincho">
    <w:altName w:val="ＭＳ 明朝"/>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3" w:fontKey="{BD406991-2A7F-4313-AFE6-36042C5D9CA5}"/>
  </w:font>
  <w:font w:name="PMingLiU">
    <w:altName w:val="Malgun Gothic Semilight"/>
    <w:panose1 w:val="02020500000000000000"/>
    <w:charset w:val="88"/>
    <w:family w:val="auto"/>
    <w:pitch w:val="variable"/>
    <w:sig w:usb0="A00002FF"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Helvetica">
    <w:panose1 w:val="020B0604020202020204"/>
    <w:charset w:val="00"/>
    <w:family w:val="swiss"/>
    <w:pitch w:val="variable"/>
    <w:sig w:usb0="E0002EFF" w:usb1="C0007843" w:usb2="00000009" w:usb3="00000000" w:csb0="000001FF" w:csb1="00000000"/>
    <w:embedRegular r:id="rId4" w:fontKey="{C0CA4656-27F6-4EA1-BEEB-97C608EE694F}"/>
  </w:font>
  <w:font w:name="Adobe Arabic">
    <w:panose1 w:val="02040503050201020203"/>
    <w:charset w:val="00"/>
    <w:family w:val="roman"/>
    <w:notTrueType/>
    <w:pitch w:val="variable"/>
    <w:sig w:usb0="8000202F" w:usb1="8000A04A" w:usb2="00000008" w:usb3="00000000" w:csb0="00000041" w:csb1="00000000"/>
  </w:font>
  <w:font w:name="Times">
    <w:panose1 w:val="02020603050405020304"/>
    <w:charset w:val="00"/>
    <w:family w:val="roman"/>
    <w:pitch w:val="variable"/>
    <w:sig w:usb0="E0002EFF" w:usb1="C000785B" w:usb2="00000009" w:usb3="00000000" w:csb0="000001FF" w:csb1="00000000"/>
    <w:embedItalic r:id="rId5" w:fontKey="{2FF08277-B33F-4006-86EB-16934691E2E1}"/>
  </w:font>
  <w:font w:name="Times-Roman">
    <w:altName w:val="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6" w:fontKey="{63A94E57-C867-4DE6-96E4-24BC2FC0AFBC}"/>
    <w:embedItalic r:id="rId7" w:fontKey="{1B46DBC1-8F7A-4FA3-9D61-F3ED3984E252}"/>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5B864F62" w:rsidR="000F3434" w:rsidRDefault="000F3434" w:rsidP="00701D29">
        <w:pPr>
          <w:pStyle w:val="Footer"/>
          <w:jc w:val="center"/>
        </w:pPr>
        <w:r>
          <w:fldChar w:fldCharType="begin"/>
        </w:r>
        <w:r>
          <w:instrText xml:space="preserve"> PAGE   \* MERGEFORMAT </w:instrText>
        </w:r>
        <w:r>
          <w:fldChar w:fldCharType="separate"/>
        </w:r>
        <w:r w:rsidR="007C718C">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271762" w14:textId="77777777" w:rsidR="00670DF5" w:rsidRDefault="00670DF5" w:rsidP="00796F8E">
      <w:r>
        <w:separator/>
      </w:r>
    </w:p>
  </w:footnote>
  <w:footnote w:type="continuationSeparator" w:id="0">
    <w:p w14:paraId="5B10038A" w14:textId="77777777" w:rsidR="00670DF5" w:rsidRDefault="00670DF5"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224B"/>
    <w:rsid w:val="000B414C"/>
    <w:rsid w:val="000B4641"/>
    <w:rsid w:val="000B4B0D"/>
    <w:rsid w:val="000C0747"/>
    <w:rsid w:val="000C390D"/>
    <w:rsid w:val="000C47C5"/>
    <w:rsid w:val="000D26AA"/>
    <w:rsid w:val="000D3C19"/>
    <w:rsid w:val="000D4207"/>
    <w:rsid w:val="000D7116"/>
    <w:rsid w:val="000D7ACC"/>
    <w:rsid w:val="000E0506"/>
    <w:rsid w:val="000E4E6E"/>
    <w:rsid w:val="000E6938"/>
    <w:rsid w:val="000F2031"/>
    <w:rsid w:val="000F3434"/>
    <w:rsid w:val="000F4AFD"/>
    <w:rsid w:val="000F7AB8"/>
    <w:rsid w:val="000F7BA6"/>
    <w:rsid w:val="00100EA9"/>
    <w:rsid w:val="00101874"/>
    <w:rsid w:val="00102AC8"/>
    <w:rsid w:val="00104FC0"/>
    <w:rsid w:val="001057A2"/>
    <w:rsid w:val="001060D2"/>
    <w:rsid w:val="0010711E"/>
    <w:rsid w:val="00111881"/>
    <w:rsid w:val="00112D93"/>
    <w:rsid w:val="0011581A"/>
    <w:rsid w:val="001259C1"/>
    <w:rsid w:val="0012627E"/>
    <w:rsid w:val="00127EDD"/>
    <w:rsid w:val="001318EE"/>
    <w:rsid w:val="00136A81"/>
    <w:rsid w:val="00140475"/>
    <w:rsid w:val="0014250B"/>
    <w:rsid w:val="00144B2E"/>
    <w:rsid w:val="00145CB4"/>
    <w:rsid w:val="00146278"/>
    <w:rsid w:val="001475AA"/>
    <w:rsid w:val="00147768"/>
    <w:rsid w:val="00156CD6"/>
    <w:rsid w:val="0015793B"/>
    <w:rsid w:val="00160ACD"/>
    <w:rsid w:val="00161285"/>
    <w:rsid w:val="001618C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0BF"/>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1F7"/>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5D3"/>
    <w:rsid w:val="002D1397"/>
    <w:rsid w:val="002D5B2F"/>
    <w:rsid w:val="002E4EE8"/>
    <w:rsid w:val="002E79A4"/>
    <w:rsid w:val="002E7D11"/>
    <w:rsid w:val="002F37FD"/>
    <w:rsid w:val="002F46C7"/>
    <w:rsid w:val="003014CA"/>
    <w:rsid w:val="00302644"/>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0130"/>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97D7F"/>
    <w:rsid w:val="003A0273"/>
    <w:rsid w:val="003A11CD"/>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183C"/>
    <w:rsid w:val="003E3526"/>
    <w:rsid w:val="003E4847"/>
    <w:rsid w:val="003F2EE7"/>
    <w:rsid w:val="003F5A48"/>
    <w:rsid w:val="003F5DFC"/>
    <w:rsid w:val="003F63D1"/>
    <w:rsid w:val="00401838"/>
    <w:rsid w:val="00402DC3"/>
    <w:rsid w:val="00404AB4"/>
    <w:rsid w:val="004059FE"/>
    <w:rsid w:val="00407989"/>
    <w:rsid w:val="00407A08"/>
    <w:rsid w:val="00411124"/>
    <w:rsid w:val="004130D3"/>
    <w:rsid w:val="00415F93"/>
    <w:rsid w:val="00417123"/>
    <w:rsid w:val="004254FE"/>
    <w:rsid w:val="004300FB"/>
    <w:rsid w:val="004313E4"/>
    <w:rsid w:val="0043166F"/>
    <w:rsid w:val="00431D49"/>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4F3E7D"/>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DA4"/>
    <w:rsid w:val="00542E3B"/>
    <w:rsid w:val="00544393"/>
    <w:rsid w:val="00546B53"/>
    <w:rsid w:val="00546E36"/>
    <w:rsid w:val="005528DC"/>
    <w:rsid w:val="00552AE8"/>
    <w:rsid w:val="00555681"/>
    <w:rsid w:val="00556796"/>
    <w:rsid w:val="00556DC9"/>
    <w:rsid w:val="00556F44"/>
    <w:rsid w:val="00563CBE"/>
    <w:rsid w:val="00563D45"/>
    <w:rsid w:val="00565778"/>
    <w:rsid w:val="00571EFD"/>
    <w:rsid w:val="0057304C"/>
    <w:rsid w:val="0057403C"/>
    <w:rsid w:val="00574309"/>
    <w:rsid w:val="00574DD6"/>
    <w:rsid w:val="00582AC4"/>
    <w:rsid w:val="00584D8D"/>
    <w:rsid w:val="00586CE8"/>
    <w:rsid w:val="00586E11"/>
    <w:rsid w:val="00587ACE"/>
    <w:rsid w:val="00590F33"/>
    <w:rsid w:val="005918DF"/>
    <w:rsid w:val="00592B36"/>
    <w:rsid w:val="005A5C59"/>
    <w:rsid w:val="005B4D8F"/>
    <w:rsid w:val="005B520E"/>
    <w:rsid w:val="005B535B"/>
    <w:rsid w:val="005B56C3"/>
    <w:rsid w:val="005B6136"/>
    <w:rsid w:val="005B61C0"/>
    <w:rsid w:val="005B66AA"/>
    <w:rsid w:val="005C1C8F"/>
    <w:rsid w:val="005C1D01"/>
    <w:rsid w:val="005C381C"/>
    <w:rsid w:val="005C5545"/>
    <w:rsid w:val="005C6699"/>
    <w:rsid w:val="005D2DBB"/>
    <w:rsid w:val="005D48AE"/>
    <w:rsid w:val="005D5C1F"/>
    <w:rsid w:val="005D7B5A"/>
    <w:rsid w:val="005E0CB1"/>
    <w:rsid w:val="005E3233"/>
    <w:rsid w:val="005F0FD5"/>
    <w:rsid w:val="005F1F7B"/>
    <w:rsid w:val="005F4C96"/>
    <w:rsid w:val="005F549C"/>
    <w:rsid w:val="005F69DD"/>
    <w:rsid w:val="00602EBF"/>
    <w:rsid w:val="0060452A"/>
    <w:rsid w:val="0060764C"/>
    <w:rsid w:val="00610280"/>
    <w:rsid w:val="006108A4"/>
    <w:rsid w:val="00611FDE"/>
    <w:rsid w:val="006147D5"/>
    <w:rsid w:val="006216A9"/>
    <w:rsid w:val="006245C9"/>
    <w:rsid w:val="00624A96"/>
    <w:rsid w:val="006339BE"/>
    <w:rsid w:val="00635DC6"/>
    <w:rsid w:val="006451EE"/>
    <w:rsid w:val="006475FC"/>
    <w:rsid w:val="00654AA9"/>
    <w:rsid w:val="00663127"/>
    <w:rsid w:val="006661D0"/>
    <w:rsid w:val="00670DF5"/>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76F6"/>
    <w:rsid w:val="0078173C"/>
    <w:rsid w:val="0078398E"/>
    <w:rsid w:val="00785992"/>
    <w:rsid w:val="00787C5A"/>
    <w:rsid w:val="00790A41"/>
    <w:rsid w:val="0079197B"/>
    <w:rsid w:val="007919DE"/>
    <w:rsid w:val="007923C4"/>
    <w:rsid w:val="00796D08"/>
    <w:rsid w:val="00796F8E"/>
    <w:rsid w:val="007A3BCF"/>
    <w:rsid w:val="007B3BE4"/>
    <w:rsid w:val="007B49F8"/>
    <w:rsid w:val="007B50DC"/>
    <w:rsid w:val="007B6627"/>
    <w:rsid w:val="007B7F19"/>
    <w:rsid w:val="007C0308"/>
    <w:rsid w:val="007C718C"/>
    <w:rsid w:val="007D1B71"/>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56F74"/>
    <w:rsid w:val="00864A46"/>
    <w:rsid w:val="00864F17"/>
    <w:rsid w:val="008652B8"/>
    <w:rsid w:val="008653B9"/>
    <w:rsid w:val="00871A50"/>
    <w:rsid w:val="008741A1"/>
    <w:rsid w:val="00875CCD"/>
    <w:rsid w:val="00883C20"/>
    <w:rsid w:val="00891420"/>
    <w:rsid w:val="008923B8"/>
    <w:rsid w:val="008968B0"/>
    <w:rsid w:val="008A0FAD"/>
    <w:rsid w:val="008A1209"/>
    <w:rsid w:val="008A2853"/>
    <w:rsid w:val="008A3F65"/>
    <w:rsid w:val="008A5025"/>
    <w:rsid w:val="008A55B5"/>
    <w:rsid w:val="008A5E45"/>
    <w:rsid w:val="008A694E"/>
    <w:rsid w:val="008A75C8"/>
    <w:rsid w:val="008B47A2"/>
    <w:rsid w:val="008B4BDA"/>
    <w:rsid w:val="008B70AB"/>
    <w:rsid w:val="008B7EC3"/>
    <w:rsid w:val="008C510B"/>
    <w:rsid w:val="008C7E49"/>
    <w:rsid w:val="008D5B8E"/>
    <w:rsid w:val="008D698C"/>
    <w:rsid w:val="008F0487"/>
    <w:rsid w:val="008F0642"/>
    <w:rsid w:val="008F11FB"/>
    <w:rsid w:val="009051B5"/>
    <w:rsid w:val="009156AF"/>
    <w:rsid w:val="0092380A"/>
    <w:rsid w:val="00925DAC"/>
    <w:rsid w:val="009309D7"/>
    <w:rsid w:val="0093765F"/>
    <w:rsid w:val="00941194"/>
    <w:rsid w:val="00945BFD"/>
    <w:rsid w:val="00955C8B"/>
    <w:rsid w:val="0096235A"/>
    <w:rsid w:val="009628C4"/>
    <w:rsid w:val="00962A19"/>
    <w:rsid w:val="00967DE3"/>
    <w:rsid w:val="009732BA"/>
    <w:rsid w:val="0097508D"/>
    <w:rsid w:val="00975EF9"/>
    <w:rsid w:val="00976BF9"/>
    <w:rsid w:val="00980B83"/>
    <w:rsid w:val="00986501"/>
    <w:rsid w:val="00993480"/>
    <w:rsid w:val="00995136"/>
    <w:rsid w:val="009A48A5"/>
    <w:rsid w:val="009A5A1F"/>
    <w:rsid w:val="009A60AB"/>
    <w:rsid w:val="009B150B"/>
    <w:rsid w:val="009C1D34"/>
    <w:rsid w:val="009C75B7"/>
    <w:rsid w:val="009C7B22"/>
    <w:rsid w:val="009D10C5"/>
    <w:rsid w:val="009D122D"/>
    <w:rsid w:val="009D666F"/>
    <w:rsid w:val="009D6C8E"/>
    <w:rsid w:val="009E32FB"/>
    <w:rsid w:val="009E5368"/>
    <w:rsid w:val="009F0890"/>
    <w:rsid w:val="009F0E24"/>
    <w:rsid w:val="009F18B4"/>
    <w:rsid w:val="009F3270"/>
    <w:rsid w:val="009F36E1"/>
    <w:rsid w:val="00A02E60"/>
    <w:rsid w:val="00A06A55"/>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A69D8"/>
    <w:rsid w:val="00AB302E"/>
    <w:rsid w:val="00AB30BD"/>
    <w:rsid w:val="00AB4B8B"/>
    <w:rsid w:val="00AB6F87"/>
    <w:rsid w:val="00AB75B3"/>
    <w:rsid w:val="00AC4064"/>
    <w:rsid w:val="00AC493E"/>
    <w:rsid w:val="00AC6519"/>
    <w:rsid w:val="00AC7BE5"/>
    <w:rsid w:val="00AD03E2"/>
    <w:rsid w:val="00AD22FE"/>
    <w:rsid w:val="00AD63F2"/>
    <w:rsid w:val="00AE41E4"/>
    <w:rsid w:val="00AF5413"/>
    <w:rsid w:val="00B00FCE"/>
    <w:rsid w:val="00B05517"/>
    <w:rsid w:val="00B06538"/>
    <w:rsid w:val="00B07B94"/>
    <w:rsid w:val="00B11E3A"/>
    <w:rsid w:val="00B1312D"/>
    <w:rsid w:val="00B22CED"/>
    <w:rsid w:val="00B22DB6"/>
    <w:rsid w:val="00B24860"/>
    <w:rsid w:val="00B258C1"/>
    <w:rsid w:val="00B27B57"/>
    <w:rsid w:val="00B319C3"/>
    <w:rsid w:val="00B4148E"/>
    <w:rsid w:val="00B50FB6"/>
    <w:rsid w:val="00B51A09"/>
    <w:rsid w:val="00B56225"/>
    <w:rsid w:val="00B62616"/>
    <w:rsid w:val="00B762A1"/>
    <w:rsid w:val="00B83A9B"/>
    <w:rsid w:val="00B83DE6"/>
    <w:rsid w:val="00B83FD9"/>
    <w:rsid w:val="00B90EAF"/>
    <w:rsid w:val="00B96591"/>
    <w:rsid w:val="00B97BC3"/>
    <w:rsid w:val="00BA56F6"/>
    <w:rsid w:val="00BA69A7"/>
    <w:rsid w:val="00BB3603"/>
    <w:rsid w:val="00BB6C9B"/>
    <w:rsid w:val="00BC1873"/>
    <w:rsid w:val="00BC58D1"/>
    <w:rsid w:val="00BC691F"/>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0A3"/>
    <w:rsid w:val="00C75236"/>
    <w:rsid w:val="00C75893"/>
    <w:rsid w:val="00C75FA5"/>
    <w:rsid w:val="00C800C2"/>
    <w:rsid w:val="00C81D28"/>
    <w:rsid w:val="00C832C3"/>
    <w:rsid w:val="00C86960"/>
    <w:rsid w:val="00C92A42"/>
    <w:rsid w:val="00C94904"/>
    <w:rsid w:val="00C96FE0"/>
    <w:rsid w:val="00C97AF5"/>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67CC"/>
    <w:rsid w:val="00D469AF"/>
    <w:rsid w:val="00D46EC8"/>
    <w:rsid w:val="00D575EB"/>
    <w:rsid w:val="00D60133"/>
    <w:rsid w:val="00D62448"/>
    <w:rsid w:val="00D63E3C"/>
    <w:rsid w:val="00D660B8"/>
    <w:rsid w:val="00D66D3B"/>
    <w:rsid w:val="00D7209F"/>
    <w:rsid w:val="00D7443D"/>
    <w:rsid w:val="00D77B6B"/>
    <w:rsid w:val="00D80FE7"/>
    <w:rsid w:val="00D81D49"/>
    <w:rsid w:val="00D83808"/>
    <w:rsid w:val="00D9156D"/>
    <w:rsid w:val="00D941B7"/>
    <w:rsid w:val="00D94C1B"/>
    <w:rsid w:val="00DA5870"/>
    <w:rsid w:val="00DA5C89"/>
    <w:rsid w:val="00DA6021"/>
    <w:rsid w:val="00DC27F3"/>
    <w:rsid w:val="00DC3689"/>
    <w:rsid w:val="00DD02A4"/>
    <w:rsid w:val="00DD07F5"/>
    <w:rsid w:val="00DD2E82"/>
    <w:rsid w:val="00DD4C32"/>
    <w:rsid w:val="00DE21D2"/>
    <w:rsid w:val="00DE291E"/>
    <w:rsid w:val="00DE4724"/>
    <w:rsid w:val="00DE52F2"/>
    <w:rsid w:val="00DF06B8"/>
    <w:rsid w:val="00DF0C91"/>
    <w:rsid w:val="00DF3D60"/>
    <w:rsid w:val="00E011FC"/>
    <w:rsid w:val="00E03B21"/>
    <w:rsid w:val="00E125CD"/>
    <w:rsid w:val="00E159BE"/>
    <w:rsid w:val="00E21A6C"/>
    <w:rsid w:val="00E227D4"/>
    <w:rsid w:val="00E25331"/>
    <w:rsid w:val="00E25812"/>
    <w:rsid w:val="00E260A9"/>
    <w:rsid w:val="00E277CE"/>
    <w:rsid w:val="00E32618"/>
    <w:rsid w:val="00E35938"/>
    <w:rsid w:val="00E4038F"/>
    <w:rsid w:val="00E41F32"/>
    <w:rsid w:val="00E4278C"/>
    <w:rsid w:val="00E44966"/>
    <w:rsid w:val="00E50AED"/>
    <w:rsid w:val="00E53ED2"/>
    <w:rsid w:val="00E563C6"/>
    <w:rsid w:val="00E568AB"/>
    <w:rsid w:val="00E57417"/>
    <w:rsid w:val="00E5755A"/>
    <w:rsid w:val="00E6051A"/>
    <w:rsid w:val="00E61FEE"/>
    <w:rsid w:val="00E62394"/>
    <w:rsid w:val="00E6658E"/>
    <w:rsid w:val="00E66BF4"/>
    <w:rsid w:val="00E70092"/>
    <w:rsid w:val="00E7199F"/>
    <w:rsid w:val="00E721D6"/>
    <w:rsid w:val="00E72CE7"/>
    <w:rsid w:val="00E73DA5"/>
    <w:rsid w:val="00E7683C"/>
    <w:rsid w:val="00E82984"/>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0A28"/>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7493A"/>
    <w:rsid w:val="00F80BCF"/>
    <w:rsid w:val="00F81615"/>
    <w:rsid w:val="00F82B27"/>
    <w:rsid w:val="00F90A72"/>
    <w:rsid w:val="00F918A9"/>
    <w:rsid w:val="00F954E7"/>
    <w:rsid w:val="00F96EFD"/>
    <w:rsid w:val="00F9785D"/>
    <w:rsid w:val="00FA2D3B"/>
    <w:rsid w:val="00FA4F7C"/>
    <w:rsid w:val="00FA5DC2"/>
    <w:rsid w:val="00FA5DCA"/>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1F41"/>
    <w:rsid w:val="00FE4E0B"/>
    <w:rsid w:val="00FE5F6E"/>
    <w:rsid w:val="00FE7BD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C07B6080-87A5-4DE8-AFBE-650C04572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customStyle="1" w:styleId="GridTable4-Accent32">
    <w:name w:val="Grid Table 4 - Accent 32"/>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_Downloads\final_report_everything_tgt_TH.docx" TargetMode="Externa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2D66E10C-5D85-4DCE-8AD8-ABE1F4069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12</Pages>
  <Words>23970</Words>
  <Characters>136634</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18</cp:revision>
  <cp:lastPrinted>2016-02-04T17:59:00Z</cp:lastPrinted>
  <dcterms:created xsi:type="dcterms:W3CDTF">2017-03-22T03:07:00Z</dcterms:created>
  <dcterms:modified xsi:type="dcterms:W3CDTF">2017-03-22T15:38:00Z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